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heading=h.gjdgxs" w:id="0"/>
      <w:bookmarkEnd w:id="0"/>
      <w:sdt>
        <w:sdtPr>
          <w:tag w:val="goog_rdk_0"/>
        </w:sdtPr>
        <w:sdtContent>
          <w:r w:rsidDel="00000000" w:rsidR="00000000" w:rsidRPr="00000000">
            <w:rPr>
              <w:rFonts w:ascii="Arial Unicode MS" w:cs="Arial Unicode MS" w:eastAsia="Arial Unicode MS" w:hAnsi="Arial Unicode MS"/>
              <w:rtl w:val="0"/>
            </w:rPr>
            <w:t xml:space="preserve">【論文題目】</w:t>
          </w:r>
        </w:sdtContent>
      </w:sdt>
      <w:r w:rsidDel="00000000" w:rsidR="00000000" w:rsidRPr="00000000">
        <w:rPr>
          <w:rtl w:val="0"/>
        </w:rPr>
      </w:r>
    </w:p>
    <w:p w:rsidR="00000000" w:rsidDel="00000000" w:rsidP="00000000" w:rsidRDefault="00000000" w:rsidRPr="00000000" w14:paraId="00000002">
      <w:pPr>
        <w:rPr/>
      </w:pPr>
      <w:sdt>
        <w:sdtPr>
          <w:tag w:val="goog_rdk_1"/>
        </w:sdtPr>
        <w:sdtContent>
          <w:r w:rsidDel="00000000" w:rsidR="00000000" w:rsidRPr="00000000">
            <w:rPr>
              <w:rFonts w:ascii="Arial Unicode MS" w:cs="Arial Unicode MS" w:eastAsia="Arial Unicode MS" w:hAnsi="Arial Unicode MS"/>
              <w:rtl w:val="0"/>
            </w:rPr>
            <w:t xml:space="preserve">比較Sigma規則及各深度學習模型在系統日誌上偵測 MITRE Techniques 的成效</w:t>
          </w:r>
        </w:sdtContent>
      </w:sdt>
      <w:r w:rsidDel="00000000" w:rsidR="00000000" w:rsidRPr="00000000">
        <w:rPr>
          <w:rtl w:val="0"/>
        </w:rPr>
      </w:r>
    </w:p>
    <w:p w:rsidR="00000000" w:rsidDel="00000000" w:rsidP="00000000" w:rsidRDefault="00000000" w:rsidRPr="00000000" w14:paraId="00000003">
      <w:pPr>
        <w:rPr>
          <w:color w:val="1155cc"/>
        </w:rPr>
      </w:pPr>
      <w:sdt>
        <w:sdtPr>
          <w:tag w:val="goog_rdk_2"/>
        </w:sdtPr>
        <w:sdtContent>
          <w:r w:rsidDel="00000000" w:rsidR="00000000" w:rsidRPr="00000000">
            <w:rPr>
              <w:rFonts w:ascii="Arial Unicode MS" w:cs="Arial Unicode MS" w:eastAsia="Arial Unicode MS" w:hAnsi="Arial Unicode MS"/>
              <w:color w:val="1155cc"/>
              <w:rtl w:val="0"/>
            </w:rPr>
            <w:t xml:space="preserve">（比較理想的題目名稱：基於XX方法在系統日誌進行 APT 偵測？）</w:t>
          </w:r>
        </w:sdtContent>
      </w:sdt>
      <w:r w:rsidDel="00000000" w:rsidR="00000000" w:rsidRPr="00000000">
        <w:rPr>
          <w:rtl w:val="0"/>
        </w:rPr>
      </w:r>
    </w:p>
    <w:p w:rsidR="00000000" w:rsidDel="00000000" w:rsidP="00000000" w:rsidRDefault="00000000" w:rsidRPr="00000000" w14:paraId="00000004">
      <w:pPr>
        <w:pStyle w:val="Heading2"/>
        <w:rPr>
          <w:color w:val="ff0000"/>
        </w:rPr>
      </w:pPr>
      <w:bookmarkStart w:colFirst="0" w:colLast="0" w:name="_heading=h.tkl62ko2pmxn" w:id="1"/>
      <w:bookmarkEnd w:id="1"/>
      <w:sdt>
        <w:sdtPr>
          <w:tag w:val="goog_rdk_3"/>
        </w:sdtPr>
        <w:sdtContent>
          <w:r w:rsidDel="00000000" w:rsidR="00000000" w:rsidRPr="00000000">
            <w:rPr>
              <w:rFonts w:ascii="Arial Unicode MS" w:cs="Arial Unicode MS" w:eastAsia="Arial Unicode MS" w:hAnsi="Arial Unicode MS"/>
              <w:rtl w:val="0"/>
            </w:rPr>
            <w:t xml:space="preserve">【研究動機與介紹】</w:t>
          </w:r>
        </w:sdtContent>
      </w:sdt>
      <w:r w:rsidDel="00000000" w:rsidR="00000000" w:rsidRPr="00000000">
        <w:rPr>
          <w:rtl w:val="0"/>
        </w:rPr>
      </w:r>
    </w:p>
    <w:p w:rsidR="00000000" w:rsidDel="00000000" w:rsidP="00000000" w:rsidRDefault="00000000" w:rsidRPr="00000000" w14:paraId="00000005">
      <w:pPr>
        <w:rPr/>
      </w:pPr>
      <w:sdt>
        <w:sdtPr>
          <w:tag w:val="goog_rdk_4"/>
        </w:sdtPr>
        <w:sdtContent>
          <w:r w:rsidDel="00000000" w:rsidR="00000000" w:rsidRPr="00000000">
            <w:rPr>
              <w:rFonts w:ascii="Arial Unicode MS" w:cs="Arial Unicode MS" w:eastAsia="Arial Unicode MS" w:hAnsi="Arial Unicode MS"/>
              <w:rtl w:val="0"/>
            </w:rPr>
            <w:t xml:space="preserve">進階持續性威脅 (Advanced Persistent Threats, APTs) 是由經驗豐富的攻擊者針對精心挑選的目標發起的網路攻擊，這些目標可能包括政府、核心基礎設施（例如能源、交通、通訊）以及重要產業（例如軍事、金融、醫療）。APTs 可能造成嚴重的安全威脅，如竊取敏感資料和損害系統完整性，案例如：APT40 對一帶一路國家竊取海軍相關機密科技、BlackEnergy 惡意軟體攻擊烏克蘭電力網、Equifax 中國解放軍盜走1.5億名美國民眾個資等。APTs 所帶來的安全威脅已成為當今數位世界中極為嚴重且嚴峻的挑戰。面對這樣的威脅，有效的APTs偵測成為了保護數據和系統安全的關鍵環節。</w:t>
          </w:r>
        </w:sdtContent>
      </w:sdt>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sdt>
        <w:sdtPr>
          <w:tag w:val="goog_rdk_6"/>
        </w:sdtPr>
        <w:sdtContent>
          <w:r w:rsidDel="00000000" w:rsidR="00000000" w:rsidRPr="00000000">
            <w:rPr>
              <w:rFonts w:ascii="Arial Unicode MS" w:cs="Arial Unicode MS" w:eastAsia="Arial Unicode MS" w:hAnsi="Arial Unicode MS"/>
              <w:rtl w:val="0"/>
            </w:rPr>
            <w:t xml:space="preserve">觀察過往的研究文獻，溯源資料（Provenance Data）是 APT 偵測任務的最佳來源</w:t>
          </w:r>
        </w:sdtContent>
      </w:sdt>
      <w:r w:rsidDel="00000000" w:rsidR="00000000" w:rsidRPr="00000000">
        <w:rPr>
          <w:color w:val="0000ff"/>
          <w:rtl w:val="0"/>
        </w:rPr>
        <w:t xml:space="preserve">[</w:t>
      </w:r>
      <w:sdt>
        <w:sdtPr>
          <w:tag w:val="goog_rdk_5"/>
        </w:sdtPr>
        <w:sdtContent>
          <w:commentRangeStart w:id="0"/>
        </w:sdtContent>
      </w:sdt>
      <w:r w:rsidDel="00000000" w:rsidR="00000000" w:rsidRPr="00000000">
        <w:rPr>
          <w:color w:val="0000ff"/>
          <w:rtl w:val="0"/>
        </w:rPr>
        <w:t xml:space="preserve">1][2][3</w:t>
      </w:r>
      <w:commentRangeEnd w:id="0"/>
      <w:r w:rsidDel="00000000" w:rsidR="00000000" w:rsidRPr="00000000">
        <w:commentReference w:id="0"/>
      </w:r>
      <w:r w:rsidDel="00000000" w:rsidR="00000000" w:rsidRPr="00000000">
        <w:rPr>
          <w:color w:val="0000ff"/>
          <w:rtl w:val="0"/>
        </w:rPr>
        <w:t xml:space="preserve">]</w:t>
      </w:r>
      <w:sdt>
        <w:sdtPr>
          <w:tag w:val="goog_rdk_7"/>
        </w:sdtPr>
        <w:sdtContent>
          <w:r w:rsidDel="00000000" w:rsidR="00000000" w:rsidRPr="00000000">
            <w:rPr>
              <w:rFonts w:ascii="Arial Unicode MS" w:cs="Arial Unicode MS" w:eastAsia="Arial Unicode MS" w:hAnsi="Arial Unicode MS"/>
              <w:rtl w:val="0"/>
            </w:rPr>
            <w:t xml:space="preserve">。溯源資料通常是從系統審核日誌（Audit Log）或是整理而來，而這些系統審核日誌多是藉由 Linux Auditd, Windows ETW 等工具收集而來。大部分的研究</w:t>
          </w:r>
        </w:sdtContent>
      </w:sdt>
      <w:r w:rsidDel="00000000" w:rsidR="00000000" w:rsidRPr="00000000">
        <w:rPr>
          <w:color w:val="0000ff"/>
          <w:rtl w:val="0"/>
        </w:rPr>
        <w:t xml:space="preserve">[4][5][6][7][8]</w:t>
      </w:r>
      <w:sdt>
        <w:sdtPr>
          <w:tag w:val="goog_rdk_8"/>
        </w:sdtPr>
        <w:sdtContent>
          <w:r w:rsidDel="00000000" w:rsidR="00000000" w:rsidRPr="00000000">
            <w:rPr>
              <w:rFonts w:ascii="Arial Unicode MS" w:cs="Arial Unicode MS" w:eastAsia="Arial Unicode MS" w:hAnsi="Arial Unicode MS"/>
              <w:rtl w:val="0"/>
            </w:rPr>
            <w:t xml:space="preserve">會將溯源資料建模為有向無環圖（Directed Acyclic Graph），並稱其為溯源圖（Provenance Graph），圖中節點的部分代表系統資源的實體，如：程序（Process）、檔案（File）、登錄檔（Registry），邊代表系統系統動作，如：建立程序（Process Create）、寫檔案（File Write）、取得登錄鍵（Registry Key Query）。</w:t>
          </w:r>
        </w:sdtContent>
      </w:sdt>
    </w:p>
    <w:p w:rsidR="00000000" w:rsidDel="00000000" w:rsidP="00000000" w:rsidRDefault="00000000" w:rsidRPr="00000000" w14:paraId="00000008">
      <w:pPr>
        <w:rPr>
          <w:color w:val="ff0000"/>
        </w:rPr>
      </w:pPr>
      <w:r w:rsidDel="00000000" w:rsidR="00000000" w:rsidRPr="00000000">
        <w:rPr>
          <w:rtl w:val="0"/>
        </w:rPr>
      </w:r>
    </w:p>
    <w:p w:rsidR="00000000" w:rsidDel="00000000" w:rsidP="00000000" w:rsidRDefault="00000000" w:rsidRPr="00000000" w14:paraId="00000009">
      <w:pPr>
        <w:rPr/>
      </w:pPr>
      <w:sdt>
        <w:sdtPr>
          <w:tag w:val="goog_rdk_9"/>
        </w:sdtPr>
        <w:sdtContent>
          <w:r w:rsidDel="00000000" w:rsidR="00000000" w:rsidRPr="00000000">
            <w:rPr>
              <w:rFonts w:ascii="Arial Unicode MS" w:cs="Arial Unicode MS" w:eastAsia="Arial Unicode MS" w:hAnsi="Arial Unicode MS"/>
              <w:rtl w:val="0"/>
            </w:rPr>
            <w:t xml:space="preserve">大部分現有基於溯源圖的 APT 偵測系統（如：2018 SLEUTH</w:t>
          </w:r>
        </w:sdtContent>
      </w:sdt>
      <w:r w:rsidDel="00000000" w:rsidR="00000000" w:rsidRPr="00000000">
        <w:rPr>
          <w:color w:val="0000ff"/>
          <w:rtl w:val="0"/>
        </w:rPr>
        <w:t xml:space="preserve">[4]</w:t>
      </w:r>
      <w:r w:rsidDel="00000000" w:rsidR="00000000" w:rsidRPr="00000000">
        <w:rPr>
          <w:rtl w:val="0"/>
        </w:rPr>
        <w:t xml:space="preserve"> / 2019 Holmes</w:t>
      </w:r>
      <w:r w:rsidDel="00000000" w:rsidR="00000000" w:rsidRPr="00000000">
        <w:rPr>
          <w:color w:val="0000ff"/>
          <w:rtl w:val="0"/>
        </w:rPr>
        <w:t xml:space="preserve">[5]</w:t>
      </w:r>
      <w:r w:rsidDel="00000000" w:rsidR="00000000" w:rsidRPr="00000000">
        <w:rPr>
          <w:rtl w:val="0"/>
        </w:rPr>
        <w:t xml:space="preserve"> / 2020 Rapsheet</w:t>
      </w:r>
      <w:r w:rsidDel="00000000" w:rsidR="00000000" w:rsidRPr="00000000">
        <w:rPr>
          <w:color w:val="0000ff"/>
          <w:rtl w:val="0"/>
        </w:rPr>
        <w:t xml:space="preserve">[6]</w:t>
      </w:r>
      <w:r w:rsidDel="00000000" w:rsidR="00000000" w:rsidRPr="00000000">
        <w:rPr>
          <w:rtl w:val="0"/>
        </w:rPr>
        <w:t xml:space="preserve"> / 2022 SteinerLog</w:t>
      </w:r>
      <w:r w:rsidDel="00000000" w:rsidR="00000000" w:rsidRPr="00000000">
        <w:rPr>
          <w:color w:val="0000ff"/>
          <w:rtl w:val="0"/>
        </w:rPr>
        <w:t xml:space="preserve">[7]</w:t>
      </w:r>
      <w:r w:rsidDel="00000000" w:rsidR="00000000" w:rsidRPr="00000000">
        <w:rPr>
          <w:rtl w:val="0"/>
        </w:rPr>
        <w:t xml:space="preserve"> / 2023 APTSHIELD</w:t>
      </w:r>
      <w:r w:rsidDel="00000000" w:rsidR="00000000" w:rsidRPr="00000000">
        <w:rPr>
          <w:color w:val="0000ff"/>
          <w:rtl w:val="0"/>
        </w:rPr>
        <w:t xml:space="preserve">[8]</w:t>
      </w:r>
      <w:sdt>
        <w:sdtPr>
          <w:tag w:val="goog_rdk_10"/>
        </w:sdtPr>
        <w:sdtContent>
          <w:r w:rsidDel="00000000" w:rsidR="00000000" w:rsidRPr="00000000">
            <w:rPr>
              <w:rFonts w:ascii="Arial Unicode MS" w:cs="Arial Unicode MS" w:eastAsia="Arial Unicode MS" w:hAnsi="Arial Unicode MS"/>
              <w:rtl w:val="0"/>
            </w:rPr>
            <w:t xml:space="preserve">）都是根據威脅知識庫（如：Kill Chain Model</w:t>
          </w:r>
        </w:sdtContent>
      </w:sdt>
      <w:r w:rsidDel="00000000" w:rsidR="00000000" w:rsidRPr="00000000">
        <w:rPr>
          <w:color w:val="0000ff"/>
          <w:rtl w:val="0"/>
        </w:rPr>
        <w:t xml:space="preserve">[9]</w:t>
      </w:r>
      <w:r w:rsidDel="00000000" w:rsidR="00000000" w:rsidRPr="00000000">
        <w:rPr>
          <w:rtl w:val="0"/>
        </w:rPr>
        <w:t xml:space="preserve">, ATT&amp;CK Model </w:t>
      </w:r>
      <w:r w:rsidDel="00000000" w:rsidR="00000000" w:rsidRPr="00000000">
        <w:rPr>
          <w:color w:val="0000ff"/>
          <w:rtl w:val="0"/>
        </w:rPr>
        <w:t xml:space="preserve">[10]</w:t>
      </w:r>
      <w:sdt>
        <w:sdtPr>
          <w:tag w:val="goog_rdk_11"/>
        </w:sdtPr>
        <w:sdtContent>
          <w:r w:rsidDel="00000000" w:rsidR="00000000" w:rsidRPr="00000000">
            <w:rPr>
              <w:rFonts w:ascii="Arial Unicode MS" w:cs="Arial Unicode MS" w:eastAsia="Arial Unicode MS" w:hAnsi="Arial Unicode MS"/>
              <w:rtl w:val="0"/>
            </w:rPr>
            <w:t xml:space="preserve">）去人工設計各種規則，儘管這些基於規則的 APT 偵測方式非常有效且被廣泛引用，但它們仍然存在以下局限性：</w:t>
          </w:r>
        </w:sdtContent>
      </w:sdt>
    </w:p>
    <w:p w:rsidR="00000000" w:rsidDel="00000000" w:rsidP="00000000" w:rsidRDefault="00000000" w:rsidRPr="00000000" w14:paraId="0000000A">
      <w:pPr>
        <w:numPr>
          <w:ilvl w:val="0"/>
          <w:numId w:val="12"/>
        </w:numPr>
        <w:ind w:left="720" w:hanging="360"/>
        <w:rPr>
          <w:u w:val="none"/>
        </w:rPr>
      </w:pPr>
      <w:sdt>
        <w:sdtPr>
          <w:tag w:val="goog_rdk_12"/>
        </w:sdtPr>
        <w:sdtContent>
          <w:r w:rsidDel="00000000" w:rsidR="00000000" w:rsidRPr="00000000">
            <w:rPr>
              <w:rFonts w:ascii="Arial Unicode MS" w:cs="Arial Unicode MS" w:eastAsia="Arial Unicode MS" w:hAnsi="Arial Unicode MS"/>
              <w:rtl w:val="0"/>
            </w:rPr>
            <w:t xml:space="preserve">第一，規則的設計是一項極其困難的任務，因為它需要威脅知識庫、作業系統和計算機網絡的專業領域知識。</w:t>
          </w:r>
        </w:sdtContent>
      </w:sdt>
    </w:p>
    <w:p w:rsidR="00000000" w:rsidDel="00000000" w:rsidP="00000000" w:rsidRDefault="00000000" w:rsidRPr="00000000" w14:paraId="0000000B">
      <w:pPr>
        <w:numPr>
          <w:ilvl w:val="0"/>
          <w:numId w:val="12"/>
        </w:numPr>
        <w:ind w:left="720" w:hanging="360"/>
        <w:rPr>
          <w:u w:val="none"/>
        </w:rPr>
      </w:pPr>
      <w:sdt>
        <w:sdtPr>
          <w:tag w:val="goog_rdk_13"/>
        </w:sdtPr>
        <w:sdtContent>
          <w:r w:rsidDel="00000000" w:rsidR="00000000" w:rsidRPr="00000000">
            <w:rPr>
              <w:rFonts w:ascii="Arial Unicode MS" w:cs="Arial Unicode MS" w:eastAsia="Arial Unicode MS" w:hAnsi="Arial Unicode MS"/>
              <w:rtl w:val="0"/>
            </w:rPr>
            <w:t xml:space="preserve">第二，規則缺乏泛化能力，因為它們是在特定條件（例如攻擊策略、網絡環境）下設計的。 當這些特定條件發生變化時，規則很容易過時並失效，必須進行調整甚至重新設計。</w:t>
          </w:r>
        </w:sdtContent>
      </w:sdt>
    </w:p>
    <w:p w:rsidR="00000000" w:rsidDel="00000000" w:rsidP="00000000" w:rsidRDefault="00000000" w:rsidRPr="00000000" w14:paraId="0000000C">
      <w:pPr>
        <w:numPr>
          <w:ilvl w:val="0"/>
          <w:numId w:val="12"/>
        </w:numPr>
        <w:ind w:left="720" w:hanging="360"/>
      </w:pPr>
      <w:sdt>
        <w:sdtPr>
          <w:tag w:val="goog_rdk_14"/>
        </w:sdtPr>
        <w:sdtContent>
          <w:r w:rsidDel="00000000" w:rsidR="00000000" w:rsidRPr="00000000">
            <w:rPr>
              <w:rFonts w:ascii="Arial Unicode MS" w:cs="Arial Unicode MS" w:eastAsia="Arial Unicode MS" w:hAnsi="Arial Unicode MS"/>
              <w:rtl w:val="0"/>
            </w:rPr>
            <w:t xml:space="preserve">第三，規則僅限於人類經驗，難以處理潛在或未被觀察到的攻擊模式。</w:t>
          </w:r>
        </w:sdtContent>
      </w:sdt>
    </w:p>
    <w:p w:rsidR="00000000" w:rsidDel="00000000" w:rsidP="00000000" w:rsidRDefault="00000000" w:rsidRPr="00000000" w14:paraId="0000000D">
      <w:pPr>
        <w:numPr>
          <w:ilvl w:val="0"/>
          <w:numId w:val="12"/>
        </w:numPr>
        <w:ind w:left="720" w:hanging="360"/>
      </w:pPr>
      <w:sdt>
        <w:sdtPr>
          <w:tag w:val="goog_rdk_15"/>
        </w:sdtPr>
        <w:sdtContent>
          <w:r w:rsidDel="00000000" w:rsidR="00000000" w:rsidRPr="00000000">
            <w:rPr>
              <w:rFonts w:ascii="Arial Unicode MS" w:cs="Arial Unicode MS" w:eastAsia="Arial Unicode MS" w:hAnsi="Arial Unicode MS"/>
              <w:rtl w:val="0"/>
            </w:rPr>
            <w:t xml:space="preserve">第四，規則多是使用 Regular Expression 或是有特定語法結構，難以處理複雜的攻擊模式。</w:t>
          </w:r>
        </w:sdtContent>
      </w:sdt>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sdt>
        <w:sdtPr>
          <w:tag w:val="goog_rdk_16"/>
        </w:sdtPr>
        <w:sdtContent>
          <w:r w:rsidDel="00000000" w:rsidR="00000000" w:rsidRPr="00000000">
            <w:rPr>
              <w:rFonts w:ascii="Arial Unicode MS" w:cs="Arial Unicode MS" w:eastAsia="Arial Unicode MS" w:hAnsi="Arial Unicode MS"/>
              <w:rtl w:val="0"/>
            </w:rPr>
            <w:t xml:space="preserve">另一種 APT 偵測方式是基於深度學習方法的偵測模型，與基於規則的 APT 偵測方式相比，基於深度學習方法的 APT 偵測方式有以下好處：</w:t>
          </w:r>
        </w:sdtContent>
      </w:sdt>
    </w:p>
    <w:p w:rsidR="00000000" w:rsidDel="00000000" w:rsidP="00000000" w:rsidRDefault="00000000" w:rsidRPr="00000000" w14:paraId="00000010">
      <w:pPr>
        <w:numPr>
          <w:ilvl w:val="0"/>
          <w:numId w:val="10"/>
        </w:numPr>
        <w:ind w:left="720" w:hanging="360"/>
      </w:pPr>
      <w:sdt>
        <w:sdtPr>
          <w:tag w:val="goog_rdk_17"/>
        </w:sdtPr>
        <w:sdtContent>
          <w:r w:rsidDel="00000000" w:rsidR="00000000" w:rsidRPr="00000000">
            <w:rPr>
              <w:rFonts w:ascii="Arial Unicode MS" w:cs="Arial Unicode MS" w:eastAsia="Arial Unicode MS" w:hAnsi="Arial Unicode MS"/>
              <w:rtl w:val="0"/>
            </w:rPr>
            <w:t xml:space="preserve">讓電腦自動從訓練樣本中創建偵測模型，進而達到不需仰賴專業領域知識，就能建立偵測模型的目的。</w:t>
          </w:r>
        </w:sdtContent>
      </w:sdt>
    </w:p>
    <w:p w:rsidR="00000000" w:rsidDel="00000000" w:rsidP="00000000" w:rsidRDefault="00000000" w:rsidRPr="00000000" w14:paraId="00000011">
      <w:pPr>
        <w:numPr>
          <w:ilvl w:val="0"/>
          <w:numId w:val="10"/>
        </w:numPr>
        <w:ind w:left="720" w:hanging="360"/>
      </w:pPr>
      <w:sdt>
        <w:sdtPr>
          <w:tag w:val="goog_rdk_18"/>
        </w:sdtPr>
        <w:sdtContent>
          <w:r w:rsidDel="00000000" w:rsidR="00000000" w:rsidRPr="00000000">
            <w:rPr>
              <w:rFonts w:ascii="Arial Unicode MS" w:cs="Arial Unicode MS" w:eastAsia="Arial Unicode MS" w:hAnsi="Arial Unicode MS"/>
              <w:rtl w:val="0"/>
            </w:rPr>
            <w:t xml:space="preserve">透過自動化重新訓練或是調整參數的方式，偵測模型可以快速地適應新的變化。</w:t>
          </w:r>
        </w:sdtContent>
      </w:sdt>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sdt>
        <w:sdtPr>
          <w:tag w:val="goog_rdk_19"/>
        </w:sdtPr>
        <w:sdtContent>
          <w:r w:rsidDel="00000000" w:rsidR="00000000" w:rsidRPr="00000000">
            <w:rPr>
              <w:rFonts w:ascii="Arial Unicode MS" w:cs="Arial Unicode MS" w:eastAsia="Arial Unicode MS" w:hAnsi="Arial Unicode MS"/>
              <w:rtl w:val="0"/>
            </w:rPr>
            <w:t xml:space="preserve">但相反的，基於深度學習的 APT 偵測也面臨許多挑戰：</w:t>
          </w:r>
        </w:sdtContent>
      </w:sdt>
    </w:p>
    <w:p w:rsidR="00000000" w:rsidDel="00000000" w:rsidP="00000000" w:rsidRDefault="00000000" w:rsidRPr="00000000" w14:paraId="00000014">
      <w:pPr>
        <w:numPr>
          <w:ilvl w:val="0"/>
          <w:numId w:val="14"/>
        </w:numPr>
        <w:ind w:left="720" w:hanging="360"/>
      </w:pPr>
      <w:sdt>
        <w:sdtPr>
          <w:tag w:val="goog_rdk_20"/>
        </w:sdtPr>
        <w:sdtContent>
          <w:r w:rsidDel="00000000" w:rsidR="00000000" w:rsidRPr="00000000">
            <w:rPr>
              <w:rFonts w:ascii="Arial Unicode MS" w:cs="Arial Unicode MS" w:eastAsia="Arial Unicode MS" w:hAnsi="Arial Unicode MS"/>
              <w:rtl w:val="0"/>
            </w:rPr>
            <w:t xml:space="preserve">對一個深度學習的模型來說，輸入是低階的系統事件日誌，而輸出卻是具備攻擊行為模式的的MITRE ATT&amp;CK 攻擊手法，兩者之間存在著很深的語意差距</w:t>
          </w:r>
        </w:sdtContent>
      </w:sdt>
      <w:sdt>
        <w:sdtPr>
          <w:tag w:val="goog_rdk_21"/>
        </w:sdtPr>
        <w:sdtContent>
          <w:r w:rsidDel="00000000" w:rsidR="00000000" w:rsidRPr="00000000">
            <w:rPr>
              <w:rFonts w:ascii="Arial Unicode MS" w:cs="Arial Unicode MS" w:eastAsia="Arial Unicode MS" w:hAnsi="Arial Unicode MS"/>
              <w:rtl w:val="0"/>
            </w:rPr>
            <w:t xml:space="preserve">（Semantic gap）</w:t>
          </w:r>
        </w:sdtContent>
      </w:sdt>
      <w:sdt>
        <w:sdtPr>
          <w:tag w:val="goog_rdk_22"/>
        </w:sdtPr>
        <w:sdtContent>
          <w:r w:rsidDel="00000000" w:rsidR="00000000" w:rsidRPr="00000000">
            <w:rPr>
              <w:rFonts w:ascii="Arial Unicode MS" w:cs="Arial Unicode MS" w:eastAsia="Arial Unicode MS" w:hAnsi="Arial Unicode MS"/>
              <w:rtl w:val="0"/>
            </w:rPr>
            <w:t xml:space="preserve">。</w:t>
          </w:r>
        </w:sdtContent>
      </w:sdt>
    </w:p>
    <w:p w:rsidR="00000000" w:rsidDel="00000000" w:rsidP="00000000" w:rsidRDefault="00000000" w:rsidRPr="00000000" w14:paraId="00000015">
      <w:pPr>
        <w:numPr>
          <w:ilvl w:val="0"/>
          <w:numId w:val="14"/>
        </w:numPr>
        <w:ind w:left="720" w:hanging="360"/>
      </w:pPr>
      <w:sdt>
        <w:sdtPr>
          <w:tag w:val="goog_rdk_23"/>
        </w:sdtPr>
        <w:sdtContent>
          <w:r w:rsidDel="00000000" w:rsidR="00000000" w:rsidRPr="00000000">
            <w:rPr>
              <w:rFonts w:ascii="Arial Unicode MS" w:cs="Arial Unicode MS" w:eastAsia="Arial Unicode MS" w:hAnsi="Arial Unicode MS"/>
              <w:rtl w:val="0"/>
            </w:rPr>
            <w:t xml:space="preserve">訓練樣本難以取得。模型需要需入大量標記好的攻擊資料才有機會學習到特定的攻擊行為模式</w:t>
          </w:r>
        </w:sdtContent>
      </w:sdt>
      <w:r w:rsidDel="00000000" w:rsidR="00000000" w:rsidRPr="00000000">
        <w:rPr>
          <w:rtl w:val="0"/>
        </w:rPr>
      </w:r>
    </w:p>
    <w:p w:rsidR="00000000" w:rsidDel="00000000" w:rsidP="00000000" w:rsidRDefault="00000000" w:rsidRPr="00000000" w14:paraId="00000016">
      <w:pPr>
        <w:numPr>
          <w:ilvl w:val="0"/>
          <w:numId w:val="14"/>
        </w:numPr>
        <w:ind w:left="720" w:hanging="360"/>
      </w:pPr>
      <w:sdt>
        <w:sdtPr>
          <w:tag w:val="goog_rdk_24"/>
        </w:sdtPr>
        <w:sdtContent>
          <w:r w:rsidDel="00000000" w:rsidR="00000000" w:rsidRPr="00000000">
            <w:rPr>
              <w:rFonts w:ascii="Arial Unicode MS" w:cs="Arial Unicode MS" w:eastAsia="Arial Unicode MS" w:hAnsi="Arial Unicode MS"/>
              <w:rtl w:val="0"/>
            </w:rPr>
            <w:t xml:space="preserve">訓練樣本要夠多樣化。因為一個攻擊手法背後</w:t>
          </w:r>
        </w:sdtContent>
      </w:sdt>
      <w:sdt>
        <w:sdtPr>
          <w:tag w:val="goog_rdk_25"/>
        </w:sdtPr>
        <w:sdtContent>
          <w:r w:rsidDel="00000000" w:rsidR="00000000" w:rsidRPr="00000000">
            <w:rPr>
              <w:rFonts w:ascii="Arial Unicode MS" w:cs="Arial Unicode MS" w:eastAsia="Arial Unicode MS" w:hAnsi="Arial Unicode MS"/>
              <w:rtl w:val="0"/>
            </w:rPr>
            <w:t xml:space="preserve">可以由不同的攻擊方法（Procedure）達成</w:t>
          </w:r>
        </w:sdtContent>
      </w:sdt>
      <w:sdt>
        <w:sdtPr>
          <w:tag w:val="goog_rdk_26"/>
        </w:sdtPr>
        <w:sdtContent>
          <w:r w:rsidDel="00000000" w:rsidR="00000000" w:rsidRPr="00000000">
            <w:rPr>
              <w:rFonts w:ascii="Arial Unicode MS" w:cs="Arial Unicode MS" w:eastAsia="Arial Unicode MS" w:hAnsi="Arial Unicode MS"/>
              <w:rtl w:val="0"/>
            </w:rPr>
            <w:t xml:space="preserve">，訓練樣本的多樣性會影響到偵測模型的能力。</w:t>
          </w:r>
        </w:sdtContent>
      </w:sdt>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ind w:left="0" w:firstLine="0"/>
        <w:rPr/>
      </w:pPr>
      <w:sdt>
        <w:sdtPr>
          <w:tag w:val="goog_rdk_27"/>
        </w:sdtPr>
        <w:sdtContent>
          <w:r w:rsidDel="00000000" w:rsidR="00000000" w:rsidRPr="00000000">
            <w:rPr>
              <w:rFonts w:ascii="Arial Unicode MS" w:cs="Arial Unicode MS" w:eastAsia="Arial Unicode MS" w:hAnsi="Arial Unicode MS"/>
              <w:rtl w:val="0"/>
            </w:rPr>
            <w:t xml:space="preserve">這也導致要在文獻中找到​​基於深度學習的 APT 偵測系統是比較少的，幾個知名且有採用深度學習的偵測模型（2020 Unicorn</w:t>
          </w:r>
        </w:sdtContent>
      </w:sdt>
      <w:r w:rsidDel="00000000" w:rsidR="00000000" w:rsidRPr="00000000">
        <w:rPr>
          <w:color w:val="0000ff"/>
          <w:rtl w:val="0"/>
        </w:rPr>
        <w:t xml:space="preserve">[11]</w:t>
      </w:r>
      <w:r w:rsidDel="00000000" w:rsidR="00000000" w:rsidRPr="00000000">
        <w:rPr>
          <w:rtl w:val="0"/>
        </w:rPr>
        <w:t xml:space="preserve"> / 2021 Atlas</w:t>
      </w:r>
      <w:r w:rsidDel="00000000" w:rsidR="00000000" w:rsidRPr="00000000">
        <w:rPr>
          <w:color w:val="0000ff"/>
          <w:rtl w:val="0"/>
        </w:rPr>
        <w:t xml:space="preserve">[12]</w:t>
      </w:r>
      <w:r w:rsidDel="00000000" w:rsidR="00000000" w:rsidRPr="00000000">
        <w:rPr>
          <w:rtl w:val="0"/>
        </w:rPr>
        <w:t xml:space="preserve"> / 2022 ShadeWatcher</w:t>
      </w:r>
      <w:r w:rsidDel="00000000" w:rsidR="00000000" w:rsidRPr="00000000">
        <w:rPr>
          <w:color w:val="0000ff"/>
          <w:rtl w:val="0"/>
        </w:rPr>
        <w:t xml:space="preserve">[13]</w:t>
      </w:r>
      <w:r w:rsidDel="00000000" w:rsidR="00000000" w:rsidRPr="00000000">
        <w:rPr>
          <w:rtl w:val="0"/>
        </w:rPr>
        <w:t xml:space="preserve"> / 2022 ProGrapher</w:t>
      </w:r>
      <w:r w:rsidDel="00000000" w:rsidR="00000000" w:rsidRPr="00000000">
        <w:rPr>
          <w:color w:val="0000ff"/>
          <w:rtl w:val="0"/>
        </w:rPr>
        <w:t xml:space="preserve">[14]</w:t>
      </w:r>
      <w:sdt>
        <w:sdtPr>
          <w:tag w:val="goog_rdk_28"/>
        </w:sdtPr>
        <w:sdtContent>
          <w:r w:rsidDel="00000000" w:rsidR="00000000" w:rsidRPr="00000000">
            <w:rPr>
              <w:rFonts w:ascii="Arial Unicode MS" w:cs="Arial Unicode MS" w:eastAsia="Arial Unicode MS" w:hAnsi="Arial Unicode MS"/>
              <w:rtl w:val="0"/>
            </w:rPr>
            <w:t xml:space="preserve">）皆是在做異常偵測（Anomaly Detection），也就是只分辨 Attack / Benign。</w:t>
          </w:r>
        </w:sdtContent>
      </w:sdt>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pPr>
      <w:sdt>
        <w:sdtPr>
          <w:tag w:val="goog_rdk_29"/>
        </w:sdtPr>
        <w:sdtContent>
          <w:r w:rsidDel="00000000" w:rsidR="00000000" w:rsidRPr="00000000">
            <w:rPr>
              <w:rFonts w:ascii="Arial Unicode MS" w:cs="Arial Unicode MS" w:eastAsia="Arial Unicode MS" w:hAnsi="Arial Unicode MS"/>
              <w:rtl w:val="0"/>
            </w:rPr>
            <w:t xml:space="preserve">由此可看出，使用深度學習模型進行 APT 偵測更是一項非常複雜且龐大的任務，其中涵蓋多個關鍵步驟，如有效且多樣化的攻擊樣本蒐集、轉換低階系統日誌為溯源圖（系統資源交互圖）、溯源圖的精簡化（Graph Reduction、去除冗餘資訊）、特徵工程（將原始數據轉換為適用於深度學習模型的特徵表示、文字嵌入）、深度學習模型的訓練和優化等。</w:t>
          </w:r>
        </w:sdtContent>
      </w:sdt>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ind w:left="0" w:firstLine="0"/>
        <w:rPr/>
      </w:pPr>
      <w:sdt>
        <w:sdtPr>
          <w:tag w:val="goog_rdk_30"/>
        </w:sdtPr>
        <w:sdtContent>
          <w:r w:rsidDel="00000000" w:rsidR="00000000" w:rsidRPr="00000000">
            <w:rPr>
              <w:rFonts w:ascii="Arial Unicode MS" w:cs="Arial Unicode MS" w:eastAsia="Arial Unicode MS" w:hAnsi="Arial Unicode MS"/>
              <w:rtl w:val="0"/>
            </w:rPr>
            <w:t xml:space="preserve">最後，不論是使用基於規則或是基於深度學習的 APT 偵測方式都有其優劣，也都有機會達成不錯的偵測效果。因此在我有限的研究時間內，我實作了兩類型的偵測方式並進行比較，這項研究的成果將有助於實際了解基於規則與基於深度學習模型兩類的 APT 偵測方式，也期望這項研究能為相關團隊在未來的研究工作中提供有價值的參考和啟發。</w:t>
          </w:r>
        </w:sdtContent>
      </w:sdt>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pStyle w:val="Heading2"/>
        <w:rPr/>
      </w:pPr>
      <w:bookmarkStart w:colFirst="0" w:colLast="0" w:name="_heading=h.em1qyjfxnf5x" w:id="2"/>
      <w:bookmarkEnd w:id="2"/>
      <w:sdt>
        <w:sdtPr>
          <w:tag w:val="goog_rdk_31"/>
        </w:sdtPr>
        <w:sdtContent>
          <w:r w:rsidDel="00000000" w:rsidR="00000000" w:rsidRPr="00000000">
            <w:rPr>
              <w:rFonts w:ascii="Arial Unicode MS" w:cs="Arial Unicode MS" w:eastAsia="Arial Unicode MS" w:hAnsi="Arial Unicode MS"/>
              <w:rtl w:val="0"/>
            </w:rPr>
            <w:t xml:space="preserve">【研究目標】</w:t>
          </w:r>
        </w:sdtContent>
      </w:sdt>
      <w:r w:rsidDel="00000000" w:rsidR="00000000" w:rsidRPr="00000000">
        <w:rPr>
          <w:rtl w:val="0"/>
        </w:rPr>
      </w:r>
    </w:p>
    <w:p w:rsidR="00000000" w:rsidDel="00000000" w:rsidP="00000000" w:rsidRDefault="00000000" w:rsidRPr="00000000" w14:paraId="0000001F">
      <w:pPr>
        <w:ind w:left="0" w:firstLine="0"/>
        <w:rPr/>
      </w:pPr>
      <w:sdt>
        <w:sdtPr>
          <w:tag w:val="goog_rdk_32"/>
        </w:sdtPr>
        <w:sdtContent>
          <w:r w:rsidDel="00000000" w:rsidR="00000000" w:rsidRPr="00000000">
            <w:rPr>
              <w:rFonts w:ascii="Arial Unicode MS" w:cs="Arial Unicode MS" w:eastAsia="Arial Unicode MS" w:hAnsi="Arial Unicode MS"/>
              <w:rtl w:val="0"/>
            </w:rPr>
            <w:t xml:space="preserve">本論文的主要目標是透過分析系統日誌來識別惡意活動，並同時標註 MITRE ATT&amp;CK Technique(s)。</w:t>
          </w:r>
        </w:sdtContent>
      </w:sdt>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ind w:left="0" w:firstLine="0"/>
        <w:rPr/>
      </w:pPr>
      <w:sdt>
        <w:sdtPr>
          <w:tag w:val="goog_rdk_34"/>
        </w:sdtPr>
        <w:sdtContent>
          <w:r w:rsidDel="00000000" w:rsidR="00000000" w:rsidRPr="00000000">
            <w:rPr>
              <w:rFonts w:ascii="Arial Unicode MS" w:cs="Arial Unicode MS" w:eastAsia="Arial Unicode MS" w:hAnsi="Arial Unicode MS"/>
              <w:rtl w:val="0"/>
            </w:rPr>
            <w:t xml:space="preserve">為了實現這一目標，</w:t>
          </w:r>
        </w:sdtContent>
      </w:sdt>
      <w:sdt>
        <w:sdtPr>
          <w:tag w:val="goog_rdk_33"/>
        </w:sdtPr>
        <w:sdtContent>
          <w:commentRangeStart w:id="1"/>
        </w:sdtContent>
      </w:sdt>
      <w:sdt>
        <w:sdtPr>
          <w:tag w:val="goog_rdk_35"/>
        </w:sdtPr>
        <w:sdtContent>
          <w:r w:rsidDel="00000000" w:rsidR="00000000" w:rsidRPr="00000000">
            <w:rPr>
              <w:rFonts w:ascii="Arial Unicode MS" w:cs="Arial Unicode MS" w:eastAsia="Arial Unicode MS" w:hAnsi="Arial Unicode MS"/>
              <w:rtl w:val="0"/>
            </w:rPr>
            <w:t xml:space="preserve">我們採用了兩種偵測方式</w:t>
          </w:r>
        </w:sdtContent>
      </w:sdt>
      <w:commentRangeEnd w:id="1"/>
      <w:r w:rsidDel="00000000" w:rsidR="00000000" w:rsidRPr="00000000">
        <w:commentReference w:id="1"/>
      </w:r>
      <w:sdt>
        <w:sdtPr>
          <w:tag w:val="goog_rdk_3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left="0" w:firstLine="0"/>
        <w:rPr/>
      </w:pPr>
      <w:sdt>
        <w:sdtPr>
          <w:tag w:val="goog_rdk_37"/>
        </w:sdtPr>
        <w:sdtContent>
          <w:r w:rsidDel="00000000" w:rsidR="00000000" w:rsidRPr="00000000">
            <w:rPr>
              <w:rFonts w:ascii="Arial Unicode MS" w:cs="Arial Unicode MS" w:eastAsia="Arial Unicode MS" w:hAnsi="Arial Unicode MS"/>
              <w:rtl w:val="0"/>
            </w:rPr>
            <w:t xml:space="preserve">首先，我們採用基於深度學習模型（Deep learning model）的偵測方式。深度學習模型利用神經網路架構來處理複雜的資料和模式識別。我們使用大量標記的訓練數據來訓練這個模型，使其能夠自動學習系統事件之間的相關性和惡意攻擊的行為模式。這樣的做法有助於減少對專家手動建立規則的依賴，並提高偵測規則產生和效率。</w:t>
          </w:r>
        </w:sdtContent>
      </w:sdt>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0" w:firstLine="0"/>
        <w:rPr/>
      </w:pPr>
      <w:sdt>
        <w:sdtPr>
          <w:tag w:val="goog_rdk_38"/>
        </w:sdtPr>
        <w:sdtContent>
          <w:r w:rsidDel="00000000" w:rsidR="00000000" w:rsidRPr="00000000">
            <w:rPr>
              <w:rFonts w:ascii="Arial Unicode MS" w:cs="Arial Unicode MS" w:eastAsia="Arial Unicode MS" w:hAnsi="Arial Unicode MS"/>
              <w:rtl w:val="0"/>
            </w:rPr>
            <w:t xml:space="preserve">其次，我們使用開源的 Sigma 規則</w:t>
          </w:r>
        </w:sdtContent>
      </w:sdt>
      <w:r w:rsidDel="00000000" w:rsidR="00000000" w:rsidRPr="00000000">
        <w:rPr>
          <w:color w:val="0000ff"/>
          <w:rtl w:val="0"/>
        </w:rPr>
        <w:t xml:space="preserve">[15]</w:t>
      </w:r>
      <w:sdt>
        <w:sdtPr>
          <w:tag w:val="goog_rdk_39"/>
        </w:sdtPr>
        <w:sdtContent>
          <w:r w:rsidDel="00000000" w:rsidR="00000000" w:rsidRPr="00000000">
            <w:rPr>
              <w:rFonts w:ascii="Arial Unicode MS" w:cs="Arial Unicode MS" w:eastAsia="Arial Unicode MS" w:hAnsi="Arial Unicode MS"/>
              <w:rtl w:val="0"/>
            </w:rPr>
            <w:t xml:space="preserve"> 作為規則來源，並創建了一個基於這些規則的偵測方法，這些規則可以應用在大部分的系統日誌上。Sigma 規則是一種通用的規範語言，用於描述特定事件或惡意行為的特徵。透過這些公開規則，我們能夠快速捕捉和辨識已知的攻擊模式和技術。</w:t>
          </w:r>
        </w:sdtContent>
      </w:sdt>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sdt>
        <w:sdtPr>
          <w:tag w:val="goog_rdk_40"/>
        </w:sdtPr>
        <w:sdtContent>
          <w:r w:rsidDel="00000000" w:rsidR="00000000" w:rsidRPr="00000000">
            <w:rPr>
              <w:rFonts w:ascii="Arial Unicode MS" w:cs="Arial Unicode MS" w:eastAsia="Arial Unicode MS" w:hAnsi="Arial Unicode MS"/>
              <w:rtl w:val="0"/>
            </w:rPr>
            <w:t xml:space="preserve">綜合以上兩種偵測方式，我們能夠更全面地分析系統日誌，並及時發現可能的惡意活動。這不僅有助於提升系統的安全性和穩健性，也有助於保護重要資源和數據免於不斷演進的威脅。</w:t>
          </w:r>
        </w:sdtContent>
      </w:sdt>
    </w:p>
    <w:p w:rsidR="00000000" w:rsidDel="00000000" w:rsidP="00000000" w:rsidRDefault="00000000" w:rsidRPr="00000000" w14:paraId="00000028">
      <w:pPr>
        <w:pStyle w:val="Heading2"/>
        <w:rPr>
          <w:rFonts w:ascii="Arimo" w:cs="Arimo" w:eastAsia="Arimo" w:hAnsi="Arimo"/>
        </w:rPr>
      </w:pPr>
      <w:bookmarkStart w:colFirst="0" w:colLast="0" w:name="_heading=h.q9soc8bjygse" w:id="3"/>
      <w:bookmarkEnd w:id="3"/>
      <w:sdt>
        <w:sdtPr>
          <w:tag w:val="goog_rdk_41"/>
        </w:sdtPr>
        <w:sdtContent>
          <w:r w:rsidDel="00000000" w:rsidR="00000000" w:rsidRPr="00000000">
            <w:rPr>
              <w:rFonts w:ascii="Arial Unicode MS" w:cs="Arial Unicode MS" w:eastAsia="Arial Unicode MS" w:hAnsi="Arial Unicode MS"/>
              <w:rtl w:val="0"/>
            </w:rPr>
            <w:t xml:space="preserve">【背景知識】</w:t>
          </w:r>
        </w:sdtContent>
      </w:sdt>
    </w:p>
    <w:p w:rsidR="00000000" w:rsidDel="00000000" w:rsidP="00000000" w:rsidRDefault="00000000" w:rsidRPr="00000000" w14:paraId="00000029">
      <w:pPr>
        <w:pStyle w:val="Heading3"/>
        <w:rPr>
          <w:color w:val="000000"/>
        </w:rPr>
      </w:pPr>
      <w:bookmarkStart w:colFirst="0" w:colLast="0" w:name="_heading=h.61da2cc0m2n4" w:id="4"/>
      <w:bookmarkEnd w:id="4"/>
      <w:r w:rsidDel="00000000" w:rsidR="00000000" w:rsidRPr="00000000">
        <w:rPr>
          <w:color w:val="b7b7b7"/>
          <w:rtl w:val="0"/>
        </w:rPr>
        <w:t xml:space="preserve">Audit Log or System Log</w:t>
      </w:r>
      <w:sdt>
        <w:sdtPr>
          <w:tag w:val="goog_rdk_42"/>
        </w:sdtPr>
        <w:sdtContent>
          <w:r w:rsidDel="00000000" w:rsidR="00000000" w:rsidRPr="00000000">
            <w:rPr>
              <w:rFonts w:ascii="Arial Unicode MS" w:cs="Arial Unicode MS" w:eastAsia="Arial Unicode MS" w:hAnsi="Arial Unicode MS"/>
              <w:color w:val="000000"/>
              <w:rtl w:val="0"/>
            </w:rPr>
            <w:t xml:space="preserve">（未修改，可以先不用看）</w:t>
          </w:r>
        </w:sdtContent>
      </w:sdt>
    </w:p>
    <w:p w:rsidR="00000000" w:rsidDel="00000000" w:rsidP="00000000" w:rsidRDefault="00000000" w:rsidRPr="00000000" w14:paraId="0000002A">
      <w:pPr>
        <w:rPr>
          <w:color w:val="ff0000"/>
        </w:rPr>
      </w:pPr>
      <w:sdt>
        <w:sdtPr>
          <w:tag w:val="goog_rdk_43"/>
        </w:sdtPr>
        <w:sdtContent>
          <w:r w:rsidDel="00000000" w:rsidR="00000000" w:rsidRPr="00000000">
            <w:rPr>
              <w:rFonts w:ascii="Arial Unicode MS" w:cs="Arial Unicode MS" w:eastAsia="Arial Unicode MS" w:hAnsi="Arial Unicode MS"/>
              <w:color w:val="ff0000"/>
              <w:rtl w:val="0"/>
            </w:rPr>
            <w:t xml:space="preserve">（？請確認是system log or audit log?）</w:t>
          </w:r>
        </w:sdtContent>
      </w:sdt>
    </w:p>
    <w:p w:rsidR="00000000" w:rsidDel="00000000" w:rsidP="00000000" w:rsidRDefault="00000000" w:rsidRPr="00000000" w14:paraId="0000002B">
      <w:pPr>
        <w:rPr>
          <w:color w:val="b7b7b7"/>
        </w:rPr>
      </w:pPr>
      <w:sdt>
        <w:sdtPr>
          <w:tag w:val="goog_rdk_44"/>
        </w:sdtPr>
        <w:sdtContent>
          <w:r w:rsidDel="00000000" w:rsidR="00000000" w:rsidRPr="00000000">
            <w:rPr>
              <w:rFonts w:ascii="Arial Unicode MS" w:cs="Arial Unicode MS" w:eastAsia="Arial Unicode MS" w:hAnsi="Arial Unicode MS"/>
              <w:color w:val="b7b7b7"/>
              <w:rtl w:val="0"/>
            </w:rPr>
            <w:t xml:space="preserve">電腦的審核日誌（audit log）是針對一電腦作業紀錄其活動或是涉及特定活動之事件之記錄。通過記錄誰執行什麼活動以及系統如何回應等事件，再</w:t>
          </w:r>
        </w:sdtContent>
      </w:sdt>
      <w:sdt>
        <w:sdtPr>
          <w:tag w:val="goog_rdk_45"/>
        </w:sdtPr>
        <w:sdtContent>
          <w:r w:rsidDel="00000000" w:rsidR="00000000" w:rsidRPr="00000000">
            <w:rPr>
              <w:rFonts w:ascii="Arial Unicode MS" w:cs="Arial Unicode MS" w:eastAsia="Arial Unicode MS" w:hAnsi="Arial Unicode MS"/>
              <w:color w:val="b7b7b7"/>
              <w:rtl w:val="0"/>
            </w:rPr>
            <w:t xml:space="preserve">藉由</w:t>
          </w:r>
        </w:sdtContent>
      </w:sdt>
      <w:sdt>
        <w:sdtPr>
          <w:tag w:val="goog_rdk_46"/>
        </w:sdtPr>
        <w:sdtContent>
          <w:r w:rsidDel="00000000" w:rsidR="00000000" w:rsidRPr="00000000">
            <w:rPr>
              <w:rFonts w:ascii="Arial Unicode MS" w:cs="Arial Unicode MS" w:eastAsia="Arial Unicode MS" w:hAnsi="Arial Unicode MS"/>
              <w:color w:val="b7b7b7"/>
              <w:rtl w:val="0"/>
            </w:rPr>
            <w:t xml:space="preserve">檢視</w:t>
          </w:r>
        </w:sdtContent>
      </w:sdt>
      <w:sdt>
        <w:sdtPr>
          <w:tag w:val="goog_rdk_47"/>
        </w:sdtPr>
        <w:sdtContent>
          <w:r w:rsidDel="00000000" w:rsidR="00000000" w:rsidRPr="00000000">
            <w:rPr>
              <w:rFonts w:ascii="Arial Unicode MS" w:cs="Arial Unicode MS" w:eastAsia="Arial Unicode MS" w:hAnsi="Arial Unicode MS"/>
              <w:color w:val="b7b7b7"/>
              <w:rtl w:val="0"/>
            </w:rPr>
            <w:t xml:space="preserve">監視這些系統層級的事件，我們可以有效地偵測到</w:t>
          </w:r>
        </w:sdtContent>
      </w:sdt>
      <w:sdt>
        <w:sdtPr>
          <w:tag w:val="goog_rdk_48"/>
        </w:sdtPr>
        <w:sdtContent>
          <w:r w:rsidDel="00000000" w:rsidR="00000000" w:rsidRPr="00000000">
            <w:rPr>
              <w:rFonts w:ascii="Arial Unicode MS" w:cs="Arial Unicode MS" w:eastAsia="Arial Unicode MS" w:hAnsi="Arial Unicode MS"/>
              <w:color w:val="b7b7b7"/>
              <w:rtl w:val="0"/>
            </w:rPr>
            <w:t xml:space="preserve">可疑或是可能的</w:t>
          </w:r>
        </w:sdtContent>
      </w:sdt>
      <w:sdt>
        <w:sdtPr>
          <w:tag w:val="goog_rdk_49"/>
        </w:sdtPr>
        <w:sdtContent>
          <w:r w:rsidDel="00000000" w:rsidR="00000000" w:rsidRPr="00000000">
            <w:rPr>
              <w:rFonts w:ascii="Arial Unicode MS" w:cs="Arial Unicode MS" w:eastAsia="Arial Unicode MS" w:hAnsi="Arial Unicode MS"/>
              <w:color w:val="b7b7b7"/>
              <w:rtl w:val="0"/>
            </w:rPr>
            <w:t xml:space="preserve">惡意攻擊的跡象。</w:t>
          </w:r>
        </w:sdtContent>
      </w:sdt>
      <w:sdt>
        <w:sdtPr>
          <w:tag w:val="goog_rdk_50"/>
        </w:sdtPr>
        <w:sdtContent>
          <w:r w:rsidDel="00000000" w:rsidR="00000000" w:rsidRPr="00000000">
            <w:rPr>
              <w:rFonts w:ascii="Arial Unicode MS" w:cs="Arial Unicode MS" w:eastAsia="Arial Unicode MS" w:hAnsi="Arial Unicode MS"/>
              <w:color w:val="b7b7b7"/>
              <w:rtl w:val="0"/>
            </w:rPr>
            <w:t xml:space="preserve">審核日誌在不同的設備、不同的應用程序和不同的作業系統間有不同的內容紀錄與格式之差異。一個系統是否運作在正常且安全的狀態，是系統管理員以及運行於系統上的應用程式所關切的。</w:t>
          </w:r>
        </w:sdtContent>
      </w:sdt>
      <w:sdt>
        <w:sdtPr>
          <w:tag w:val="goog_rdk_51"/>
        </w:sdtPr>
        <w:sdtContent>
          <w:r w:rsidDel="00000000" w:rsidR="00000000" w:rsidRPr="00000000">
            <w:rPr>
              <w:rFonts w:ascii="Arial Unicode MS" w:cs="Arial Unicode MS" w:eastAsia="Arial Unicode MS" w:hAnsi="Arial Unicode MS"/>
              <w:color w:val="b7b7b7"/>
              <w:rtl w:val="0"/>
            </w:rPr>
            <w:t xml:space="preserve">為了能夠</w:t>
          </w:r>
        </w:sdtContent>
      </w:sdt>
      <w:sdt>
        <w:sdtPr>
          <w:tag w:val="goog_rdk_52"/>
        </w:sdtPr>
        <w:sdtContent>
          <w:r w:rsidDel="00000000" w:rsidR="00000000" w:rsidRPr="00000000">
            <w:rPr>
              <w:rFonts w:ascii="Arial Unicode MS" w:cs="Arial Unicode MS" w:eastAsia="Arial Unicode MS" w:hAnsi="Arial Unicode MS"/>
              <w:color w:val="b7b7b7"/>
              <w:rtl w:val="0"/>
            </w:rPr>
            <w:t xml:space="preserve">有效偵測系統是否有可疑或是惡意的活動正在進行，一種有效的方式是從系統審核</w:t>
          </w:r>
        </w:sdtContent>
      </w:sdt>
      <w:sdt>
        <w:sdtPr>
          <w:tag w:val="goog_rdk_53"/>
        </w:sdtPr>
        <w:sdtContent>
          <w:r w:rsidDel="00000000" w:rsidR="00000000" w:rsidRPr="00000000">
            <w:rPr>
              <w:rFonts w:ascii="Arial Unicode MS" w:cs="Arial Unicode MS" w:eastAsia="Arial Unicode MS" w:hAnsi="Arial Unicode MS"/>
              <w:color w:val="b7b7b7"/>
              <w:rtl w:val="0"/>
            </w:rPr>
            <w:t xml:space="preserve">日誌中</w:t>
          </w:r>
        </w:sdtContent>
      </w:sdt>
      <w:sdt>
        <w:sdtPr>
          <w:tag w:val="goog_rdk_54"/>
        </w:sdtPr>
        <w:sdtContent>
          <w:r w:rsidDel="00000000" w:rsidR="00000000" w:rsidRPr="00000000">
            <w:rPr>
              <w:rFonts w:ascii="Arial Unicode MS" w:cs="Arial Unicode MS" w:eastAsia="Arial Unicode MS" w:hAnsi="Arial Unicode MS"/>
              <w:color w:val="b7b7b7"/>
              <w:rtl w:val="0"/>
            </w:rPr>
            <w:t xml:space="preserve">搜尋、辨識以</w:t>
          </w:r>
        </w:sdtContent>
      </w:sdt>
      <w:sdt>
        <w:sdtPr>
          <w:tag w:val="goog_rdk_55"/>
        </w:sdtPr>
        <w:sdtContent>
          <w:r w:rsidDel="00000000" w:rsidR="00000000" w:rsidRPr="00000000">
            <w:rPr>
              <w:rFonts w:ascii="Arial Unicode MS" w:cs="Arial Unicode MS" w:eastAsia="Arial Unicode MS" w:hAnsi="Arial Unicode MS"/>
              <w:color w:val="b7b7b7"/>
              <w:rtl w:val="0"/>
            </w:rPr>
            <w:t xml:space="preserve">偵</w:t>
          </w:r>
        </w:sdtContent>
      </w:sdt>
      <w:sdt>
        <w:sdtPr>
          <w:tag w:val="goog_rdk_56"/>
        </w:sdtPr>
        <w:sdtContent>
          <w:r w:rsidDel="00000000" w:rsidR="00000000" w:rsidRPr="00000000">
            <w:rPr>
              <w:rFonts w:ascii="Arial Unicode MS" w:cs="Arial Unicode MS" w:eastAsia="Arial Unicode MS" w:hAnsi="Arial Unicode MS"/>
              <w:color w:val="b7b7b7"/>
              <w:rtl w:val="0"/>
            </w:rPr>
            <w:t xml:space="preserve">查</w:t>
          </w:r>
        </w:sdtContent>
      </w:sdt>
      <w:sdt>
        <w:sdtPr>
          <w:tag w:val="goog_rdk_57"/>
        </w:sdtPr>
        <w:sdtContent>
          <w:r w:rsidDel="00000000" w:rsidR="00000000" w:rsidRPr="00000000">
            <w:rPr>
              <w:rFonts w:ascii="Arial Unicode MS" w:cs="Arial Unicode MS" w:eastAsia="Arial Unicode MS" w:hAnsi="Arial Unicode MS"/>
              <w:color w:val="b7b7b7"/>
              <w:rtl w:val="0"/>
            </w:rPr>
            <w:t xml:space="preserve">出可識別的攻擊</w:t>
          </w:r>
        </w:sdtContent>
      </w:sdt>
      <w:sdt>
        <w:sdtPr>
          <w:tag w:val="goog_rdk_58"/>
        </w:sdtPr>
        <w:sdtContent>
          <w:r w:rsidDel="00000000" w:rsidR="00000000" w:rsidRPr="00000000">
            <w:rPr>
              <w:rFonts w:ascii="Arial Unicode MS" w:cs="Arial Unicode MS" w:eastAsia="Arial Unicode MS" w:hAnsi="Arial Unicode MS"/>
              <w:color w:val="b7b7b7"/>
              <w:rtl w:val="0"/>
            </w:rPr>
            <w:t xml:space="preserve">作業或是</w:t>
          </w:r>
        </w:sdtContent>
      </w:sdt>
      <w:sdt>
        <w:sdtPr>
          <w:tag w:val="goog_rdk_59"/>
        </w:sdtPr>
        <w:sdtContent>
          <w:r w:rsidDel="00000000" w:rsidR="00000000" w:rsidRPr="00000000">
            <w:rPr>
              <w:rFonts w:ascii="Arial Unicode MS" w:cs="Arial Unicode MS" w:eastAsia="Arial Unicode MS" w:hAnsi="Arial Unicode MS"/>
              <w:color w:val="b7b7b7"/>
              <w:rtl w:val="0"/>
            </w:rPr>
            <w:t xml:space="preserve">行為</w:t>
          </w:r>
        </w:sdtContent>
      </w:sdt>
      <w:sdt>
        <w:sdtPr>
          <w:tag w:val="goog_rdk_60"/>
        </w:sdtPr>
        <w:sdtContent>
          <w:r w:rsidDel="00000000" w:rsidR="00000000" w:rsidRPr="00000000">
            <w:rPr>
              <w:rFonts w:ascii="Arial Unicode MS" w:cs="Arial Unicode MS" w:eastAsia="Arial Unicode MS" w:hAnsi="Arial Unicode MS"/>
              <w:color w:val="b7b7b7"/>
              <w:rtl w:val="0"/>
            </w:rPr>
            <w:t xml:space="preserve">。</w:t>
          </w:r>
        </w:sdtContent>
      </w:sdt>
    </w:p>
    <w:p w:rsidR="00000000" w:rsidDel="00000000" w:rsidP="00000000" w:rsidRDefault="00000000" w:rsidRPr="00000000" w14:paraId="0000002C">
      <w:pPr>
        <w:rPr>
          <w:color w:val="ff0000"/>
        </w:rPr>
      </w:pPr>
      <w:sdt>
        <w:sdtPr>
          <w:tag w:val="goog_rdk_61"/>
        </w:sdtPr>
        <w:sdtContent>
          <w:r w:rsidDel="00000000" w:rsidR="00000000" w:rsidRPr="00000000">
            <w:rPr>
              <w:rFonts w:ascii="Arial Unicode MS" w:cs="Arial Unicode MS" w:eastAsia="Arial Unicode MS" w:hAnsi="Arial Unicode MS"/>
              <w:color w:val="b7b7b7"/>
              <w:rtl w:val="0"/>
            </w:rPr>
            <w:t xml:space="preserve">—---上面段落的修改版-------- </w:t>
          </w:r>
        </w:sdtContent>
      </w:sdt>
      <w:sdt>
        <w:sdtPr>
          <w:tag w:val="goog_rdk_62"/>
        </w:sdtPr>
        <w:sdtContent>
          <w:r w:rsidDel="00000000" w:rsidR="00000000" w:rsidRPr="00000000">
            <w:rPr>
              <w:rFonts w:ascii="Arial Unicode MS" w:cs="Arial Unicode MS" w:eastAsia="Arial Unicode MS" w:hAnsi="Arial Unicode MS"/>
              <w:color w:val="ff0000"/>
              <w:rtl w:val="0"/>
            </w:rPr>
            <w:t xml:space="preserve">（你說的和我的知識不是很吻合，尤其紀錄的內容。如果你要提Windows 系統，那請直接參考MS Windows 的 system log 的紀錄內容！？ 請給參考文獻）</w:t>
          </w:r>
        </w:sdtContent>
      </w:sdt>
    </w:p>
    <w:p w:rsidR="00000000" w:rsidDel="00000000" w:rsidP="00000000" w:rsidRDefault="00000000" w:rsidRPr="00000000" w14:paraId="0000002D">
      <w:pPr>
        <w:rPr>
          <w:color w:val="b7b7b7"/>
        </w:rPr>
      </w:pPr>
      <w:sdt>
        <w:sdtPr>
          <w:tag w:val="goog_rdk_63"/>
        </w:sdtPr>
        <w:sdtContent>
          <w:r w:rsidDel="00000000" w:rsidR="00000000" w:rsidRPr="00000000">
            <w:rPr>
              <w:rFonts w:ascii="Arial Unicode MS" w:cs="Arial Unicode MS" w:eastAsia="Arial Unicode MS" w:hAnsi="Arial Unicode MS"/>
              <w:color w:val="b7b7b7"/>
              <w:rtl w:val="0"/>
            </w:rPr>
            <w:t xml:space="preserve">電腦的系統活動日誌（System Log）紀錄了作業系統的運行狀況以及各種應用程式和服務執行情況，其中包含有關用戶登入和登出、檔案和登錄鍵訪問、網路連接、系統配置更改等事件的資訊。通過分析這些日誌，我們可以捕捉到一個程序（Process）在檔案（File）、登錄鍵（Registry）、網路（Network）等各方面資源的執行情況，通過檢查這些日誌，我們可以獲得關於程序在背後執行的行為的詳細資訊，並深入了解進程與系統之間的交互作用。一個系統是否運作在正常且安全的狀態，是系統管理員以及運行於系統上的應用程式所關切的。為了能夠有效偵測系統是否有可疑或是惡意的活動正在進行，一種有效的方式是從系統活動日誌搜尋、辨識以偵查出可識別的攻擊作業或是行為。</w:t>
          </w:r>
        </w:sdtContent>
      </w:sdt>
    </w:p>
    <w:p w:rsidR="00000000" w:rsidDel="00000000" w:rsidP="00000000" w:rsidRDefault="00000000" w:rsidRPr="00000000" w14:paraId="0000002E">
      <w:pPr>
        <w:pStyle w:val="Heading3"/>
        <w:rPr/>
      </w:pPr>
      <w:bookmarkStart w:colFirst="0" w:colLast="0" w:name="_heading=h.ekl7g4ktfv9z" w:id="5"/>
      <w:bookmarkEnd w:id="5"/>
      <w:r w:rsidDel="00000000" w:rsidR="00000000" w:rsidRPr="00000000">
        <w:rPr>
          <w:rtl w:val="0"/>
        </w:rPr>
        <w:t xml:space="preserve">Sigma Rule</w:t>
      </w:r>
    </w:p>
    <w:p w:rsidR="00000000" w:rsidDel="00000000" w:rsidP="00000000" w:rsidRDefault="00000000" w:rsidRPr="00000000" w14:paraId="0000002F">
      <w:pPr>
        <w:rPr/>
      </w:pPr>
      <w:sdt>
        <w:sdtPr>
          <w:tag w:val="goog_rdk_64"/>
        </w:sdtPr>
        <w:sdtContent>
          <w:r w:rsidDel="00000000" w:rsidR="00000000" w:rsidRPr="00000000">
            <w:rPr>
              <w:rFonts w:ascii="Arial Unicode MS" w:cs="Arial Unicode MS" w:eastAsia="Arial Unicode MS" w:hAnsi="Arial Unicode MS"/>
              <w:rtl w:val="0"/>
            </w:rPr>
            <w:t xml:space="preserve">Sigma 是一種開源規則格式和語言，用於描述安全事件和日誌，其規則格式非常靈活，易於編寫</w:t>
          </w:r>
        </w:sdtContent>
      </w:sdt>
      <w:sdt>
        <w:sdtPr>
          <w:tag w:val="goog_rdk_65"/>
        </w:sdtPr>
        <w:sdtContent>
          <w:r w:rsidDel="00000000" w:rsidR="00000000" w:rsidRPr="00000000">
            <w:rPr>
              <w:rFonts w:ascii="Arial Unicode MS" w:cs="Arial Unicode MS" w:eastAsia="Arial Unicode MS" w:hAnsi="Arial Unicode MS"/>
              <w:color w:val="0000ff"/>
              <w:rtl w:val="0"/>
            </w:rPr>
            <w:t xml:space="preserve">[圖1]</w:t>
          </w:r>
        </w:sdtContent>
      </w:sdt>
      <w:sdt>
        <w:sdtPr>
          <w:tag w:val="goog_rdk_66"/>
        </w:sdtPr>
        <w:sdtContent>
          <w:r w:rsidDel="00000000" w:rsidR="00000000" w:rsidRPr="00000000">
            <w:rPr>
              <w:rFonts w:ascii="Arial Unicode MS" w:cs="Arial Unicode MS" w:eastAsia="Arial Unicode MS" w:hAnsi="Arial Unicode MS"/>
              <w:rtl w:val="0"/>
            </w:rPr>
            <w:t xml:space="preserve">，適用於任何類型的日誌文件。 Sigma 的主要目的是提供一種結構化形式，讓研究人員或分析人員可以用該格式描述他們曾經開發的檢測方法並使其可與他人共享。由於 Sigma 社群十分活躍，規則的更新頻率極高，本研究使用的規則更新至 2023/07/08，我們共下載了 1428 個針對 Windows 系統的偵測規則</w:t>
          </w:r>
        </w:sdtContent>
      </w:sdt>
      <w:r w:rsidDel="00000000" w:rsidR="00000000" w:rsidRPr="00000000">
        <w:rPr>
          <w:color w:val="0000ff"/>
          <w:vertAlign w:val="superscript"/>
        </w:rPr>
        <w:footnoteReference w:customMarkFollows="0" w:id="0"/>
      </w:r>
      <w:sdt>
        <w:sdtPr>
          <w:tag w:val="goog_rdk_67"/>
        </w:sdtPr>
        <w:sdtContent>
          <w:r w:rsidDel="00000000" w:rsidR="00000000" w:rsidRPr="00000000">
            <w:rPr>
              <w:rFonts w:ascii="Arial Unicode MS" w:cs="Arial Unicode MS" w:eastAsia="Arial Unicode MS" w:hAnsi="Arial Unicode MS"/>
              <w:rtl w:val="0"/>
            </w:rPr>
            <w:t xml:space="preserve">，這些規則可偵測出 236 個 MITRE ATT&amp;CK Technique（攻擊手法）。</w:t>
          </w:r>
        </w:sdtContent>
      </w:sdt>
    </w:p>
    <w:p w:rsidR="00000000" w:rsidDel="00000000" w:rsidP="00000000" w:rsidRDefault="00000000" w:rsidRPr="00000000" w14:paraId="00000030">
      <w:pPr>
        <w:pStyle w:val="Heading2"/>
        <w:rPr>
          <w:i w:val="1"/>
          <w:color w:val="1155cc"/>
          <w:sz w:val="20"/>
          <w:szCs w:val="20"/>
        </w:rPr>
      </w:pPr>
      <w:bookmarkStart w:colFirst="0" w:colLast="0" w:name="_heading=h.2et92p0" w:id="6"/>
      <w:bookmarkEnd w:id="6"/>
      <w:sdt>
        <w:sdtPr>
          <w:tag w:val="goog_rdk_68"/>
        </w:sdtPr>
        <w:sdtContent>
          <w:r w:rsidDel="00000000" w:rsidR="00000000" w:rsidRPr="00000000">
            <w:rPr>
              <w:rFonts w:ascii="Arial Unicode MS" w:cs="Arial Unicode MS" w:eastAsia="Arial Unicode MS" w:hAnsi="Arial Unicode MS"/>
              <w:rtl w:val="0"/>
            </w:rPr>
            <w:t xml:space="preserve">【研究過程－步驟概覽】</w:t>
          </w:r>
        </w:sdtContent>
      </w:sdt>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sdt>
        <w:sdtPr>
          <w:tag w:val="goog_rdk_69"/>
        </w:sdtPr>
        <w:sdtContent>
          <w:r w:rsidDel="00000000" w:rsidR="00000000" w:rsidRPr="00000000">
            <w:rPr>
              <w:rFonts w:ascii="Arial Unicode MS" w:cs="Arial Unicode MS" w:eastAsia="Arial Unicode MS" w:hAnsi="Arial Unicode MS"/>
              <w:rtl w:val="0"/>
            </w:rPr>
            <w:t xml:space="preserve">本研究進行步驟共有三個階段：前置作業、DL偵測模型建立、Sigma 規則偵測應用。</w:t>
          </w:r>
        </w:sdtContent>
      </w:sdt>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pPr>
      <w:sdt>
        <w:sdtPr>
          <w:tag w:val="goog_rdk_70"/>
        </w:sdtPr>
        <w:sdtContent>
          <w:r w:rsidDel="00000000" w:rsidR="00000000" w:rsidRPr="00000000">
            <w:rPr>
              <w:rFonts w:ascii="Arial Unicode MS" w:cs="Arial Unicode MS" w:eastAsia="Arial Unicode MS" w:hAnsi="Arial Unicode MS"/>
              <w:rtl w:val="0"/>
            </w:rPr>
            <w:t xml:space="preserve">我們的</w:t>
          </w:r>
        </w:sdtContent>
      </w:sdt>
      <w:sdt>
        <w:sdtPr>
          <w:tag w:val="goog_rdk_71"/>
        </w:sdtPr>
        <w:sdtContent>
          <w:r w:rsidDel="00000000" w:rsidR="00000000" w:rsidRPr="00000000">
            <w:rPr>
              <w:rFonts w:ascii="Arial Unicode MS" w:cs="Arial Unicode MS" w:eastAsia="Arial Unicode MS" w:hAnsi="Arial Unicode MS"/>
              <w:b w:val="1"/>
              <w:rtl w:val="0"/>
            </w:rPr>
            <w:t xml:space="preserve">前置作業是</w:t>
          </w:r>
        </w:sdtContent>
      </w:sdt>
      <w:sdt>
        <w:sdtPr>
          <w:tag w:val="goog_rdk_72"/>
        </w:sdtPr>
        <w:sdtContent>
          <w:r w:rsidDel="00000000" w:rsidR="00000000" w:rsidRPr="00000000">
            <w:rPr>
              <w:rFonts w:ascii="Arial Unicode MS" w:cs="Arial Unicode MS" w:eastAsia="Arial Unicode MS" w:hAnsi="Arial Unicode MS"/>
              <w:b w:val="1"/>
              <w:rtl w:val="0"/>
            </w:rPr>
            <w:t xml:space="preserve">生成系統日誌資料集</w:t>
          </w:r>
        </w:sdtContent>
      </w:sdt>
      <w:r w:rsidDel="00000000" w:rsidR="00000000" w:rsidRPr="00000000">
        <w:rPr>
          <w:b w:val="1"/>
          <w:rtl w:val="0"/>
        </w:rPr>
        <w:t xml:space="preserve"> (data sets)</w:t>
      </w:r>
      <w:sdt>
        <w:sdtPr>
          <w:tag w:val="goog_rdk_73"/>
        </w:sdtPr>
        <w:sdtContent>
          <w:r w:rsidDel="00000000" w:rsidR="00000000" w:rsidRPr="00000000">
            <w:rPr>
              <w:rFonts w:ascii="Arial Unicode MS" w:cs="Arial Unicode MS" w:eastAsia="Arial Unicode MS" w:hAnsi="Arial Unicode MS"/>
              <w:rtl w:val="0"/>
            </w:rPr>
            <w:t xml:space="preserve">，</w:t>
          </w:r>
        </w:sdtContent>
      </w:sdt>
      <w:sdt>
        <w:sdtPr>
          <w:tag w:val="goog_rdk_74"/>
        </w:sdtPr>
        <w:sdtContent>
          <w:r w:rsidDel="00000000" w:rsidR="00000000" w:rsidRPr="00000000">
            <w:rPr>
              <w:rFonts w:ascii="Arial Unicode MS" w:cs="Arial Unicode MS" w:eastAsia="Arial Unicode MS" w:hAnsi="Arial Unicode MS"/>
              <w:rtl w:val="0"/>
            </w:rPr>
            <w:t xml:space="preserve">其中</w:t>
          </w:r>
        </w:sdtContent>
      </w:sdt>
      <w:sdt>
        <w:sdtPr>
          <w:tag w:val="goog_rdk_75"/>
        </w:sdtPr>
        <w:sdtContent>
          <w:r w:rsidDel="00000000" w:rsidR="00000000" w:rsidRPr="00000000">
            <w:rPr>
              <w:rFonts w:ascii="Arial Unicode MS" w:cs="Arial Unicode MS" w:eastAsia="Arial Unicode MS" w:hAnsi="Arial Unicode MS"/>
              <w:rtl w:val="0"/>
            </w:rPr>
            <w:t xml:space="preserve">包含</w:t>
          </w:r>
        </w:sdtContent>
      </w:sdt>
      <w:sdt>
        <w:sdtPr>
          <w:tag w:val="goog_rdk_76"/>
        </w:sdtPr>
        <w:sdtContent>
          <w:r w:rsidDel="00000000" w:rsidR="00000000" w:rsidRPr="00000000">
            <w:rPr>
              <w:rFonts w:ascii="Arial Unicode MS" w:cs="Arial Unicode MS" w:eastAsia="Arial Unicode MS" w:hAnsi="Arial Unicode MS"/>
              <w:rtl w:val="0"/>
            </w:rPr>
            <w:t xml:space="preserve">對每一事件標記</w:t>
          </w:r>
        </w:sdtContent>
      </w:sdt>
      <w:r w:rsidDel="00000000" w:rsidR="00000000" w:rsidRPr="00000000">
        <w:rPr>
          <w:rFonts w:ascii="Arimo" w:cs="Arimo" w:eastAsia="Arimo" w:hAnsi="Arimo"/>
          <w:rtl w:val="0"/>
        </w:rPr>
        <w:t xml:space="preserve"> Benign </w:t>
      </w:r>
      <w:sdt>
        <w:sdtPr>
          <w:tag w:val="goog_rdk_77"/>
        </w:sdtPr>
        <w:sdtContent>
          <w:r w:rsidDel="00000000" w:rsidR="00000000" w:rsidRPr="00000000">
            <w:rPr>
              <w:rFonts w:ascii="Arial Unicode MS" w:cs="Arial Unicode MS" w:eastAsia="Arial Unicode MS" w:hAnsi="Arial Unicode MS"/>
              <w:rtl w:val="0"/>
            </w:rPr>
            <w:t xml:space="preserve">或是 </w:t>
          </w:r>
        </w:sdtContent>
      </w:sdt>
      <w:r w:rsidDel="00000000" w:rsidR="00000000" w:rsidRPr="00000000">
        <w:rPr>
          <w:rFonts w:ascii="Arimo" w:cs="Arimo" w:eastAsia="Arimo" w:hAnsi="Arimo"/>
          <w:rtl w:val="0"/>
        </w:rPr>
        <w:t xml:space="preserve">Attack Pattern </w:t>
      </w:r>
      <w:sdt>
        <w:sdtPr>
          <w:tag w:val="goog_rdk_78"/>
        </w:sdtPr>
        <w:sdtContent>
          <w:r w:rsidDel="00000000" w:rsidR="00000000" w:rsidRPr="00000000">
            <w:rPr>
              <w:rFonts w:ascii="Arial Unicode MS" w:cs="Arial Unicode MS" w:eastAsia="Arial Unicode MS" w:hAnsi="Arial Unicode MS"/>
              <w:rtl w:val="0"/>
            </w:rPr>
            <w:t xml:space="preserve">的</w:t>
          </w:r>
        </w:sdtContent>
      </w:sdt>
      <w:sdt>
        <w:sdtPr>
          <w:tag w:val="goog_rdk_79"/>
        </w:sdtPr>
        <w:sdtContent>
          <w:r w:rsidDel="00000000" w:rsidR="00000000" w:rsidRPr="00000000">
            <w:rPr>
              <w:rFonts w:ascii="Arial Unicode MS" w:cs="Arial Unicode MS" w:eastAsia="Arial Unicode MS" w:hAnsi="Arial Unicode MS"/>
              <w:rtl w:val="0"/>
            </w:rPr>
            <w:t xml:space="preserve">標籤</w:t>
          </w:r>
        </w:sdtContent>
      </w:sdt>
      <w:sdt>
        <w:sdtPr>
          <w:tag w:val="goog_rdk_80"/>
        </w:sdtPr>
        <w:sdtContent>
          <w:r w:rsidDel="00000000" w:rsidR="00000000" w:rsidRPr="00000000">
            <w:rPr>
              <w:rFonts w:ascii="Arial Unicode MS" w:cs="Arial Unicode MS" w:eastAsia="Arial Unicode MS" w:hAnsi="Arial Unicode MS"/>
              <w:rtl w:val="0"/>
            </w:rPr>
            <w:t xml:space="preserve">。</w:t>
          </w:r>
        </w:sdtContent>
      </w:sdt>
      <w:sdt>
        <w:sdtPr>
          <w:tag w:val="goog_rdk_81"/>
        </w:sdtPr>
        <w:sdtContent>
          <w:r w:rsidDel="00000000" w:rsidR="00000000" w:rsidRPr="00000000">
            <w:rPr>
              <w:rFonts w:ascii="Arial Unicode MS" w:cs="Arial Unicode MS" w:eastAsia="Arial Unicode MS" w:hAnsi="Arial Unicode MS"/>
              <w:b w:val="1"/>
              <w:rtl w:val="0"/>
            </w:rPr>
            <w:t xml:space="preserve">第二階段是DL偵測模型建立</w:t>
          </w:r>
        </w:sdtContent>
      </w:sdt>
      <w:sdt>
        <w:sdtPr>
          <w:tag w:val="goog_rdk_82"/>
        </w:sdtPr>
        <w:sdtContent>
          <w:r w:rsidDel="00000000" w:rsidR="00000000" w:rsidRPr="00000000">
            <w:rPr>
              <w:rFonts w:ascii="Arial Unicode MS" w:cs="Arial Unicode MS" w:eastAsia="Arial Unicode MS" w:hAnsi="Arial Unicode MS"/>
              <w:rtl w:val="0"/>
            </w:rPr>
            <w:t xml:space="preserve">，該階段分三步驟：第一步，由於前階段生成的系統日誌資料集中攻擊資料的數量有限，不足以充分訓練 DL 模型。因此，我們使用了一種置換實體屬性內的 IOC 的方法，來增加具備 Attack Pattern 標籤的事件資料。這樣可以有效提高訓練資料的樣本數，增加模型的訓練效果。第二步，為了將日誌中的文字轉換為模型可理解的格式，我們進行了文字嵌入（embedding）的處理。這個步驟將文字轉換成數值向量，以便於深度學習模型進行進一步的處理和分析。第三步，我們選用了三個不同的深度學習模型，包括多層感知機（MLP）、循環神經網路（RNN）和圖像化神經網路（GNN），來進行 Attack Pattern 標籤的偵測。</w:t>
          </w:r>
        </w:sdtContent>
      </w:sdt>
      <w:sdt>
        <w:sdtPr>
          <w:tag w:val="goog_rdk_83"/>
        </w:sdtPr>
        <w:sdtContent>
          <w:r w:rsidDel="00000000" w:rsidR="00000000" w:rsidRPr="00000000">
            <w:rPr>
              <w:rFonts w:ascii="Arial Unicode MS" w:cs="Arial Unicode MS" w:eastAsia="Arial Unicode MS" w:hAnsi="Arial Unicode MS"/>
              <w:b w:val="1"/>
              <w:rtl w:val="0"/>
            </w:rPr>
            <w:t xml:space="preserve">第三階段則是 Sigma 規則偵測應用</w:t>
          </w:r>
        </w:sdtContent>
      </w:sdt>
      <w:sdt>
        <w:sdtPr>
          <w:tag w:val="goog_rdk_84"/>
        </w:sdtPr>
        <w:sdtContent>
          <w:r w:rsidDel="00000000" w:rsidR="00000000" w:rsidRPr="00000000">
            <w:rPr>
              <w:rFonts w:ascii="Arial Unicode MS" w:cs="Arial Unicode MS" w:eastAsia="Arial Unicode MS" w:hAnsi="Arial Unicode MS"/>
              <w:rtl w:val="0"/>
            </w:rPr>
            <w:t xml:space="preserve">，Sigma 規則是由專家撰寫並供人閱讀的，因此我們需要一個轉換器來將這些規則轉化為電腦可識別的正則表達式語法。為了加快偵測速度，我們採用了 Multi-process 的方式進行處理。</w:t>
          </w:r>
        </w:sdtContent>
      </w:sdt>
    </w:p>
    <w:p w:rsidR="00000000" w:rsidDel="00000000" w:rsidP="00000000" w:rsidRDefault="00000000" w:rsidRPr="00000000" w14:paraId="00000035">
      <w:pPr>
        <w:pStyle w:val="Heading3"/>
        <w:rPr>
          <w:rFonts w:ascii="Arimo" w:cs="Arimo" w:eastAsia="Arimo" w:hAnsi="Arimo"/>
        </w:rPr>
      </w:pPr>
      <w:bookmarkStart w:colFirst="0" w:colLast="0" w:name="_heading=h.aok7jhdqhnfx" w:id="7"/>
      <w:bookmarkEnd w:id="7"/>
      <w:sdt>
        <w:sdtPr>
          <w:tag w:val="goog_rdk_85"/>
        </w:sdtPr>
        <w:sdtContent>
          <w:r w:rsidDel="00000000" w:rsidR="00000000" w:rsidRPr="00000000">
            <w:rPr>
              <w:rFonts w:ascii="Arial Unicode MS" w:cs="Arial Unicode MS" w:eastAsia="Arial Unicode MS" w:hAnsi="Arial Unicode MS"/>
              <w:rtl w:val="0"/>
            </w:rPr>
            <w:t xml:space="preserve">前置作業.  生成</w:t>
          </w:r>
        </w:sdtContent>
      </w:sdt>
      <w:sdt>
        <w:sdtPr>
          <w:tag w:val="goog_rdk_86"/>
        </w:sdtPr>
        <w:sdtContent>
          <w:r w:rsidDel="00000000" w:rsidR="00000000" w:rsidRPr="00000000">
            <w:rPr>
              <w:rFonts w:ascii="Arial Unicode MS" w:cs="Arial Unicode MS" w:eastAsia="Arial Unicode MS" w:hAnsi="Arial Unicode MS"/>
              <w:rtl w:val="0"/>
            </w:rPr>
            <w:t xml:space="preserve">對每一事件標記 </w:t>
          </w:r>
        </w:sdtContent>
      </w:sdt>
      <w:r w:rsidDel="00000000" w:rsidR="00000000" w:rsidRPr="00000000">
        <w:rPr>
          <w:rFonts w:ascii="Arimo" w:cs="Arimo" w:eastAsia="Arimo" w:hAnsi="Arimo"/>
          <w:rtl w:val="0"/>
        </w:rPr>
        <w:t xml:space="preserve">Benign </w:t>
      </w:r>
      <w:sdt>
        <w:sdtPr>
          <w:tag w:val="goog_rdk_87"/>
        </w:sdtPr>
        <w:sdtContent>
          <w:r w:rsidDel="00000000" w:rsidR="00000000" w:rsidRPr="00000000">
            <w:rPr>
              <w:rFonts w:ascii="Arial Unicode MS" w:cs="Arial Unicode MS" w:eastAsia="Arial Unicode MS" w:hAnsi="Arial Unicode MS"/>
              <w:rtl w:val="0"/>
            </w:rPr>
            <w:t xml:space="preserve">或是 </w:t>
          </w:r>
        </w:sdtContent>
      </w:sdt>
      <w:r w:rsidDel="00000000" w:rsidR="00000000" w:rsidRPr="00000000">
        <w:rPr>
          <w:rFonts w:ascii="Arimo" w:cs="Arimo" w:eastAsia="Arimo" w:hAnsi="Arimo"/>
          <w:rtl w:val="0"/>
        </w:rPr>
        <w:t xml:space="preserve">Attack Pattern </w:t>
      </w:r>
      <w:r w:rsidDel="00000000" w:rsidR="00000000" w:rsidRPr="00000000">
        <w:rPr>
          <w:rFonts w:ascii="Microsoft JhengHei" w:cs="Microsoft JhengHei" w:eastAsia="Microsoft JhengHei" w:hAnsi="Microsoft JhengHei"/>
          <w:rtl w:val="0"/>
        </w:rPr>
        <w:t xml:space="preserve">標籤的系統日誌資料集</w:t>
      </w:r>
      <w:r w:rsidDel="00000000" w:rsidR="00000000" w:rsidRPr="00000000">
        <w:rPr>
          <w:rtl w:val="0"/>
        </w:rPr>
      </w:r>
    </w:p>
    <w:p w:rsidR="00000000" w:rsidDel="00000000" w:rsidP="00000000" w:rsidRDefault="00000000" w:rsidRPr="00000000" w14:paraId="00000036">
      <w:pPr>
        <w:rPr>
          <w:rFonts w:ascii="Arimo" w:cs="Arimo" w:eastAsia="Arimo" w:hAnsi="Arimo"/>
        </w:rPr>
      </w:pPr>
      <w:sdt>
        <w:sdtPr>
          <w:tag w:val="goog_rdk_88"/>
        </w:sdtPr>
        <w:sdtContent>
          <w:r w:rsidDel="00000000" w:rsidR="00000000" w:rsidRPr="00000000">
            <w:rPr>
              <w:rFonts w:ascii="Arial Unicode MS" w:cs="Arial Unicode MS" w:eastAsia="Arial Unicode MS" w:hAnsi="Arial Unicode MS"/>
              <w:rtl w:val="0"/>
            </w:rPr>
            <w:t xml:space="preserve">我們使用 MITRE ATT&amp;CK 維護的紅隊演練工具 Caldera</w:t>
          </w:r>
        </w:sdtContent>
      </w:sdt>
      <w:r w:rsidDel="00000000" w:rsidR="00000000" w:rsidRPr="00000000">
        <w:rPr>
          <w:color w:val="0000ff"/>
          <w:rtl w:val="0"/>
        </w:rPr>
        <w:t xml:space="preserve">[16]</w:t>
      </w:r>
      <w:sdt>
        <w:sdtPr>
          <w:tag w:val="goog_rdk_89"/>
        </w:sdtPr>
        <w:sdtContent>
          <w:r w:rsidDel="00000000" w:rsidR="00000000" w:rsidRPr="00000000">
            <w:rPr>
              <w:rFonts w:ascii="Arial Unicode MS" w:cs="Arial Unicode MS" w:eastAsia="Arial Unicode MS" w:hAnsi="Arial Unicode MS"/>
              <w:rtl w:val="0"/>
            </w:rPr>
            <w:t xml:space="preserve">進行實戰攻擊，該工具提供了各個攻擊手法（Technique）的攻擊劇本（Ability</w:t>
          </w:r>
        </w:sdtContent>
      </w:sdt>
      <w:r w:rsidDel="00000000" w:rsidR="00000000" w:rsidRPr="00000000">
        <w:rPr>
          <w:color w:val="0000ff"/>
          <w:rtl w:val="0"/>
        </w:rPr>
        <w:t xml:space="preserve">[17]</w:t>
      </w:r>
      <w:sdt>
        <w:sdtPr>
          <w:tag w:val="goog_rdk_90"/>
        </w:sdtPr>
        <w:sdtContent>
          <w:r w:rsidDel="00000000" w:rsidR="00000000" w:rsidRPr="00000000">
            <w:rPr>
              <w:rFonts w:ascii="Arial Unicode MS" w:cs="Arial Unicode MS" w:eastAsia="Arial Unicode MS" w:hAnsi="Arial Unicode MS"/>
              <w:rtl w:val="0"/>
            </w:rPr>
            <w:t xml:space="preserve">），一個攻擊手法底下包括多個攻擊劇本，一個攻擊劇本包括了要執行的指令（Command）、該指令可以運行的平台（Platform）、該指令的執行者（Executor）以及要包含的腳本（Payloads）。如</w:t>
          </w:r>
        </w:sdtContent>
      </w:sdt>
      <w:sdt>
        <w:sdtPr>
          <w:tag w:val="goog_rdk_91"/>
        </w:sdtPr>
        <w:sdtContent>
          <w:r w:rsidDel="00000000" w:rsidR="00000000" w:rsidRPr="00000000">
            <w:rPr>
              <w:rFonts w:ascii="Arial Unicode MS" w:cs="Arial Unicode MS" w:eastAsia="Arial Unicode MS" w:hAnsi="Arial Unicode MS"/>
              <w:color w:val="0000ff"/>
              <w:rtl w:val="0"/>
            </w:rPr>
            <w:t xml:space="preserve">圖2</w:t>
          </w:r>
        </w:sdtContent>
      </w:sdt>
      <w:sdt>
        <w:sdtPr>
          <w:tag w:val="goog_rdk_92"/>
        </w:sdtPr>
        <w:sdtContent>
          <w:r w:rsidDel="00000000" w:rsidR="00000000" w:rsidRPr="00000000">
            <w:rPr>
              <w:rFonts w:ascii="Arial Unicode MS" w:cs="Arial Unicode MS" w:eastAsia="Arial Unicode MS" w:hAnsi="Arial Unicode MS"/>
              <w:rtl w:val="0"/>
            </w:rPr>
            <w:t xml:space="preserve"> 所示，T1007 System Service Discovery 這個攻擊手法，Caldera 提供了 3 種攻擊劇本去實現，</w:t>
          </w:r>
        </w:sdtContent>
      </w:sdt>
      <w:sdt>
        <w:sdtPr>
          <w:tag w:val="goog_rdk_93"/>
        </w:sdtPr>
        <w:sdtContent>
          <w:r w:rsidDel="00000000" w:rsidR="00000000" w:rsidRPr="00000000">
            <w:rPr>
              <w:rFonts w:ascii="Arial Unicode MS" w:cs="Arial Unicode MS" w:eastAsia="Arial Unicode MS" w:hAnsi="Arial Unicode MS"/>
              <w:color w:val="0000ff"/>
              <w:rtl w:val="0"/>
            </w:rPr>
            <w:t xml:space="preserve">圖3</w:t>
          </w:r>
        </w:sdtContent>
      </w:sdt>
      <w:sdt>
        <w:sdtPr>
          <w:tag w:val="goog_rdk_94"/>
        </w:sdtPr>
        <w:sdtContent>
          <w:r w:rsidDel="00000000" w:rsidR="00000000" w:rsidRPr="00000000">
            <w:rPr>
              <w:rFonts w:ascii="Arial Unicode MS" w:cs="Arial Unicode MS" w:eastAsia="Arial Unicode MS" w:hAnsi="Arial Unicode MS"/>
              <w:rtl w:val="0"/>
            </w:rPr>
            <w:t xml:space="preserve"> 展示第三個攻擊劇本 System Service Discovery - net.ext 的內容。</w:t>
          </w:r>
        </w:sdtContent>
      </w:sdt>
    </w:p>
    <w:p w:rsidR="00000000" w:rsidDel="00000000" w:rsidP="00000000" w:rsidRDefault="00000000" w:rsidRPr="00000000" w14:paraId="00000037">
      <w:pPr>
        <w:rPr>
          <w:rFonts w:ascii="Arimo" w:cs="Arimo" w:eastAsia="Arimo" w:hAnsi="Arimo"/>
        </w:rPr>
      </w:pPr>
      <w:r w:rsidDel="00000000" w:rsidR="00000000" w:rsidRPr="00000000">
        <w:rPr>
          <w:rtl w:val="0"/>
        </w:rPr>
      </w:r>
    </w:p>
    <w:p w:rsidR="00000000" w:rsidDel="00000000" w:rsidP="00000000" w:rsidRDefault="00000000" w:rsidRPr="00000000" w14:paraId="00000038">
      <w:pPr>
        <w:rPr>
          <w:rFonts w:ascii="Arimo" w:cs="Arimo" w:eastAsia="Arimo" w:hAnsi="Arimo"/>
        </w:rPr>
      </w:pPr>
      <w:sdt>
        <w:sdtPr>
          <w:tag w:val="goog_rdk_95"/>
        </w:sdtPr>
        <w:sdtContent>
          <w:r w:rsidDel="00000000" w:rsidR="00000000" w:rsidRPr="00000000">
            <w:rPr>
              <w:rFonts w:ascii="Arial Unicode MS" w:cs="Arial Unicode MS" w:eastAsia="Arial Unicode MS" w:hAnsi="Arial Unicode MS"/>
              <w:rtl w:val="0"/>
            </w:rPr>
            <w:t xml:space="preserve">此次</w:t>
          </w:r>
        </w:sdtContent>
      </w:sdt>
      <w:sdt>
        <w:sdtPr>
          <w:tag w:val="goog_rdk_96"/>
        </w:sdtPr>
        <w:sdtContent>
          <w:r w:rsidDel="00000000" w:rsidR="00000000" w:rsidRPr="00000000">
            <w:rPr>
              <w:rFonts w:ascii="Arial Unicode MS" w:cs="Arial Unicode MS" w:eastAsia="Arial Unicode MS" w:hAnsi="Arial Unicode MS"/>
              <w:rtl w:val="0"/>
            </w:rPr>
            <w:t xml:space="preserve">模擬攻擊</w:t>
          </w:r>
        </w:sdtContent>
      </w:sdt>
      <w:sdt>
        <w:sdtPr>
          <w:tag w:val="goog_rdk_97"/>
        </w:sdtPr>
        <w:sdtContent>
          <w:r w:rsidDel="00000000" w:rsidR="00000000" w:rsidRPr="00000000">
            <w:rPr>
              <w:rFonts w:ascii="Arial Unicode MS" w:cs="Arial Unicode MS" w:eastAsia="Arial Unicode MS" w:hAnsi="Arial Unicode MS"/>
              <w:rtl w:val="0"/>
            </w:rPr>
            <w:t xml:space="preserve">，我們執行了 167 個攻擊劇本，其中包含 12 Tactics 底下的 78 個 Techniques</w:t>
          </w:r>
        </w:sdtContent>
      </w:sdt>
      <w:sdt>
        <w:sdtPr>
          <w:tag w:val="goog_rdk_98"/>
        </w:sdtPr>
        <w:sdtContent>
          <w:r w:rsidDel="00000000" w:rsidR="00000000" w:rsidRPr="00000000">
            <w:rPr>
              <w:rFonts w:ascii="Arial Unicode MS" w:cs="Arial Unicode MS" w:eastAsia="Arial Unicode MS" w:hAnsi="Arial Unicode MS"/>
              <w:rtl w:val="0"/>
            </w:rPr>
            <w:t xml:space="preserve">。</w:t>
          </w:r>
        </w:sdtContent>
      </w:sdt>
      <w:sdt>
        <w:sdtPr>
          <w:tag w:val="goog_rdk_99"/>
        </w:sdtPr>
        <w:sdtContent>
          <w:r w:rsidDel="00000000" w:rsidR="00000000" w:rsidRPr="00000000">
            <w:rPr>
              <w:rFonts w:ascii="Arial Unicode MS" w:cs="Arial Unicode MS" w:eastAsia="Arial Unicode MS" w:hAnsi="Arial Unicode MS"/>
              <w:rtl w:val="0"/>
            </w:rPr>
            <w:t xml:space="preserve">在</w:t>
          </w:r>
        </w:sdtContent>
      </w:sdt>
      <w:sdt>
        <w:sdtPr>
          <w:tag w:val="goog_rdk_100"/>
        </w:sdtPr>
        <w:sdtContent>
          <w:r w:rsidDel="00000000" w:rsidR="00000000" w:rsidRPr="00000000">
            <w:rPr>
              <w:rFonts w:ascii="Arial Unicode MS" w:cs="Arial Unicode MS" w:eastAsia="Arial Unicode MS" w:hAnsi="Arial Unicode MS"/>
              <w:rtl w:val="0"/>
            </w:rPr>
            <w:t xml:space="preserve">整個的</w:t>
          </w:r>
        </w:sdtContent>
      </w:sdt>
      <w:sdt>
        <w:sdtPr>
          <w:tag w:val="goog_rdk_101"/>
        </w:sdtPr>
        <w:sdtContent>
          <w:r w:rsidDel="00000000" w:rsidR="00000000" w:rsidRPr="00000000">
            <w:rPr>
              <w:rFonts w:ascii="Arial Unicode MS" w:cs="Arial Unicode MS" w:eastAsia="Arial Unicode MS" w:hAnsi="Arial Unicode MS"/>
              <w:rtl w:val="0"/>
            </w:rPr>
            <w:t xml:space="preserve">攻擊過程中。被攻擊的機器數量是一台，使用 Windows 10 作業系統。總錄製過程共 24 小時，期間，被攻擊的機器仍會執行一般</w:t>
          </w:r>
        </w:sdtContent>
      </w:sdt>
      <w:sdt>
        <w:sdtPr>
          <w:tag w:val="goog_rdk_102"/>
        </w:sdtPr>
        <w:sdtContent>
          <w:r w:rsidDel="00000000" w:rsidR="00000000" w:rsidRPr="00000000">
            <w:rPr>
              <w:rFonts w:ascii="Arial Unicode MS" w:cs="Arial Unicode MS" w:eastAsia="Arial Unicode MS" w:hAnsi="Arial Unicode MS"/>
              <w:rtl w:val="0"/>
            </w:rPr>
            <w:t xml:space="preserve">例如</w:t>
          </w:r>
        </w:sdtContent>
      </w:sdt>
      <w:sdt>
        <w:sdtPr>
          <w:tag w:val="goog_rdk_103"/>
        </w:sdtPr>
        <w:sdtContent>
          <w:r w:rsidDel="00000000" w:rsidR="00000000" w:rsidRPr="00000000">
            <w:rPr>
              <w:rFonts w:ascii="Arial Unicode MS" w:cs="Arial Unicode MS" w:eastAsia="Arial Unicode MS" w:hAnsi="Arial Unicode MS"/>
              <w:rtl w:val="0"/>
            </w:rPr>
            <w:t xml:space="preserve">開檔案、上網等動作。</w:t>
          </w:r>
        </w:sdtContent>
      </w:sdt>
    </w:p>
    <w:p w:rsidR="00000000" w:rsidDel="00000000" w:rsidP="00000000" w:rsidRDefault="00000000" w:rsidRPr="00000000" w14:paraId="00000039">
      <w:pPr>
        <w:rPr>
          <w:rFonts w:ascii="Arimo" w:cs="Arimo" w:eastAsia="Arimo" w:hAnsi="Arimo"/>
        </w:rPr>
      </w:pPr>
      <w:r w:rsidDel="00000000" w:rsidR="00000000" w:rsidRPr="00000000">
        <w:rPr>
          <w:rtl w:val="0"/>
        </w:rPr>
      </w:r>
    </w:p>
    <w:p w:rsidR="00000000" w:rsidDel="00000000" w:rsidP="00000000" w:rsidRDefault="00000000" w:rsidRPr="00000000" w14:paraId="0000003A">
      <w:pPr>
        <w:rPr>
          <w:rFonts w:ascii="Arimo" w:cs="Arimo" w:eastAsia="Arimo" w:hAnsi="Arimo"/>
        </w:rPr>
      </w:pPr>
      <w:sdt>
        <w:sdtPr>
          <w:tag w:val="goog_rdk_104"/>
        </w:sdtPr>
        <w:sdtContent>
          <w:r w:rsidDel="00000000" w:rsidR="00000000" w:rsidRPr="00000000">
            <w:rPr>
              <w:rFonts w:ascii="Arial Unicode MS" w:cs="Arial Unicode MS" w:eastAsia="Arial Unicode MS" w:hAnsi="Arial Unicode MS"/>
              <w:rtl w:val="0"/>
            </w:rPr>
            <w:t xml:space="preserve">細究</w:t>
          </w:r>
        </w:sdtContent>
      </w:sdt>
      <w:sdt>
        <w:sdtPr>
          <w:tag w:val="goog_rdk_105"/>
        </w:sdtPr>
        <w:sdtContent>
          <w:r w:rsidDel="00000000" w:rsidR="00000000" w:rsidRPr="00000000">
            <w:rPr>
              <w:rFonts w:ascii="Arial Unicode MS" w:cs="Arial Unicode MS" w:eastAsia="Arial Unicode MS" w:hAnsi="Arial Unicode MS"/>
              <w:color w:val="0000ff"/>
              <w:rtl w:val="0"/>
            </w:rPr>
            <w:t xml:space="preserve">圖2</w:t>
          </w:r>
        </w:sdtContent>
      </w:sdt>
      <w:sdt>
        <w:sdtPr>
          <w:tag w:val="goog_rdk_106"/>
        </w:sdtPr>
        <w:sdtContent>
          <w:r w:rsidDel="00000000" w:rsidR="00000000" w:rsidRPr="00000000">
            <w:rPr>
              <w:rFonts w:ascii="Arial Unicode MS" w:cs="Arial Unicode MS" w:eastAsia="Arial Unicode MS" w:hAnsi="Arial Unicode MS"/>
              <w:rtl w:val="0"/>
            </w:rPr>
            <w:t xml:space="preserve"> T1007 System Service Discovery 這個攻擊手對應的 3 種劇本所使用的指令：</w:t>
          </w:r>
        </w:sdtContent>
      </w:sdt>
    </w:p>
    <w:p w:rsidR="00000000" w:rsidDel="00000000" w:rsidP="00000000" w:rsidRDefault="00000000" w:rsidRPr="00000000" w14:paraId="0000003B">
      <w:pPr>
        <w:numPr>
          <w:ilvl w:val="0"/>
          <w:numId w:val="3"/>
        </w:numPr>
        <w:ind w:left="720" w:hanging="360"/>
        <w:rPr>
          <w:rFonts w:ascii="Arimo" w:cs="Arimo" w:eastAsia="Arimo" w:hAnsi="Arimo"/>
        </w:rPr>
      </w:pPr>
      <w:sdt>
        <w:sdtPr>
          <w:tag w:val="goog_rdk_107"/>
        </w:sdtPr>
        <w:sdtContent>
          <w:r w:rsidDel="00000000" w:rsidR="00000000" w:rsidRPr="00000000">
            <w:rPr>
              <w:rFonts w:ascii="Arial Unicode MS" w:cs="Arial Unicode MS" w:eastAsia="Arial Unicode MS" w:hAnsi="Arial Unicode MS"/>
              <w:rtl w:val="0"/>
            </w:rPr>
            <w:t xml:space="preserve">第一個劇本—「 Discover system services」 執行</w:t>
          </w:r>
        </w:sdtContent>
      </w:sdt>
      <w:r w:rsidDel="00000000" w:rsidR="00000000" w:rsidRPr="00000000">
        <w:rPr>
          <w:rFonts w:ascii="Arimo" w:cs="Arimo" w:eastAsia="Arimo" w:hAnsi="Arimo"/>
          <w:i w:val="1"/>
          <w:color w:val="434343"/>
          <w:rtl w:val="0"/>
        </w:rPr>
        <w:t xml:space="preserve"> </w:t>
      </w:r>
      <w:r w:rsidDel="00000000" w:rsidR="00000000" w:rsidRPr="00000000">
        <w:rPr>
          <w:rFonts w:ascii="Arimo" w:cs="Arimo" w:eastAsia="Arimo" w:hAnsi="Arimo"/>
          <w:i w:val="1"/>
          <w:color w:val="1c4587"/>
          <w:rtl w:val="0"/>
        </w:rPr>
        <w:t xml:space="preserve">Get-Service</w:t>
      </w:r>
      <w:r w:rsidDel="00000000" w:rsidR="00000000" w:rsidRPr="00000000">
        <w:rPr>
          <w:rFonts w:ascii="Arimo" w:cs="Arimo" w:eastAsia="Arimo" w:hAnsi="Arimo"/>
          <w:i w:val="1"/>
          <w:color w:val="434343"/>
          <w:rtl w:val="0"/>
        </w:rPr>
        <w:t xml:space="preserve"> </w:t>
      </w:r>
      <w:r w:rsidDel="00000000" w:rsidR="00000000" w:rsidRPr="00000000">
        <w:rPr>
          <w:rtl w:val="0"/>
        </w:rPr>
      </w:r>
    </w:p>
    <w:p w:rsidR="00000000" w:rsidDel="00000000" w:rsidP="00000000" w:rsidRDefault="00000000" w:rsidRPr="00000000" w14:paraId="0000003C">
      <w:pPr>
        <w:numPr>
          <w:ilvl w:val="0"/>
          <w:numId w:val="3"/>
        </w:numPr>
        <w:ind w:left="720" w:hanging="360"/>
        <w:rPr>
          <w:rFonts w:ascii="Arimo" w:cs="Arimo" w:eastAsia="Arimo" w:hAnsi="Arimo"/>
        </w:rPr>
      </w:pPr>
      <w:sdt>
        <w:sdtPr>
          <w:tag w:val="goog_rdk_108"/>
        </w:sdtPr>
        <w:sdtContent>
          <w:r w:rsidDel="00000000" w:rsidR="00000000" w:rsidRPr="00000000">
            <w:rPr>
              <w:rFonts w:ascii="Arial Unicode MS" w:cs="Arial Unicode MS" w:eastAsia="Arial Unicode MS" w:hAnsi="Arial Unicode MS"/>
              <w:rtl w:val="0"/>
            </w:rPr>
            <w:t xml:space="preserve">第二個劇本—「System Service Discovery 」執行 </w:t>
          </w:r>
        </w:sdtContent>
      </w:sdt>
      <w:r w:rsidDel="00000000" w:rsidR="00000000" w:rsidRPr="00000000">
        <w:rPr>
          <w:rFonts w:ascii="Arimo" w:cs="Arimo" w:eastAsia="Arimo" w:hAnsi="Arimo"/>
          <w:i w:val="1"/>
          <w:color w:val="1c4587"/>
          <w:rtl w:val="0"/>
        </w:rPr>
        <w:t xml:space="preserve">tasklist.exe &amp;&amp; sc query &amp;&amp; sc query state= all</w:t>
      </w:r>
      <w:r w:rsidDel="00000000" w:rsidR="00000000" w:rsidRPr="00000000">
        <w:rPr>
          <w:rtl w:val="0"/>
        </w:rPr>
      </w:r>
    </w:p>
    <w:p w:rsidR="00000000" w:rsidDel="00000000" w:rsidP="00000000" w:rsidRDefault="00000000" w:rsidRPr="00000000" w14:paraId="0000003D">
      <w:pPr>
        <w:numPr>
          <w:ilvl w:val="0"/>
          <w:numId w:val="3"/>
        </w:numPr>
        <w:ind w:left="720" w:hanging="360"/>
        <w:rPr>
          <w:rFonts w:ascii="Arimo" w:cs="Arimo" w:eastAsia="Arimo" w:hAnsi="Arimo"/>
        </w:rPr>
      </w:pPr>
      <w:sdt>
        <w:sdtPr>
          <w:tag w:val="goog_rdk_109"/>
        </w:sdtPr>
        <w:sdtContent>
          <w:r w:rsidDel="00000000" w:rsidR="00000000" w:rsidRPr="00000000">
            <w:rPr>
              <w:rFonts w:ascii="Arial Unicode MS" w:cs="Arial Unicode MS" w:eastAsia="Arial Unicode MS" w:hAnsi="Arial Unicode MS"/>
              <w:rtl w:val="0"/>
            </w:rPr>
            <w:t xml:space="preserve">第三個劇本—「 System Service Discovery - net.ext 」執行 </w:t>
          </w:r>
        </w:sdtContent>
      </w:sdt>
      <w:r w:rsidDel="00000000" w:rsidR="00000000" w:rsidRPr="00000000">
        <w:rPr>
          <w:rFonts w:ascii="Arimo" w:cs="Arimo" w:eastAsia="Arimo" w:hAnsi="Arimo"/>
          <w:i w:val="1"/>
          <w:color w:val="1c4587"/>
          <w:rtl w:val="0"/>
        </w:rPr>
        <w:t xml:space="preserve">net.exe start &gt;&gt; C:\Windows\Temp\service-list.txt </w:t>
      </w:r>
      <w:r w:rsidDel="00000000" w:rsidR="00000000" w:rsidRPr="00000000">
        <w:rPr>
          <w:rtl w:val="0"/>
        </w:rPr>
      </w:r>
    </w:p>
    <w:p w:rsidR="00000000" w:rsidDel="00000000" w:rsidP="00000000" w:rsidRDefault="00000000" w:rsidRPr="00000000" w14:paraId="0000003E">
      <w:pPr>
        <w:rPr>
          <w:rFonts w:ascii="Arimo" w:cs="Arimo" w:eastAsia="Arimo" w:hAnsi="Arimo"/>
        </w:rPr>
      </w:pPr>
      <w:r w:rsidDel="00000000" w:rsidR="00000000" w:rsidRPr="00000000">
        <w:rPr>
          <w:rtl w:val="0"/>
        </w:rPr>
      </w:r>
    </w:p>
    <w:p w:rsidR="00000000" w:rsidDel="00000000" w:rsidP="00000000" w:rsidRDefault="00000000" w:rsidRPr="00000000" w14:paraId="0000003F">
      <w:pPr>
        <w:rPr>
          <w:rFonts w:ascii="Arimo" w:cs="Arimo" w:eastAsia="Arimo" w:hAnsi="Arimo"/>
        </w:rPr>
      </w:pPr>
      <w:sdt>
        <w:sdtPr>
          <w:tag w:val="goog_rdk_110"/>
        </w:sdtPr>
        <w:sdtContent>
          <w:r w:rsidDel="00000000" w:rsidR="00000000" w:rsidRPr="00000000">
            <w:rPr>
              <w:rFonts w:ascii="Arial Unicode MS" w:cs="Arial Unicode MS" w:eastAsia="Arial Unicode MS" w:hAnsi="Arial Unicode MS"/>
              <w:rtl w:val="0"/>
            </w:rPr>
            <w:t xml:space="preserve">可以觀察出，儘管這三個劇本使用不同的指令，但它們的目的都是為了獲取系統資訊。這突顯出一個重要觀點，即一個攻擊手法可以由不同的多種攻擊模式(Attack Pattern)達成 ，即不同的方法和指令來達成相同的目的。這也意味著在建立攻擊手法辨識的模型，要能對不同的攻擊模式識別出乃是使用同一個攻擊手法，以更有效地防範和應對攻擊。</w:t>
          </w:r>
        </w:sdtContent>
      </w:sdt>
    </w:p>
    <w:p w:rsidR="00000000" w:rsidDel="00000000" w:rsidP="00000000" w:rsidRDefault="00000000" w:rsidRPr="00000000" w14:paraId="00000040">
      <w:pPr>
        <w:rPr>
          <w:rFonts w:ascii="Arimo" w:cs="Arimo" w:eastAsia="Arimo" w:hAnsi="Arimo"/>
        </w:rPr>
      </w:pPr>
      <w:r w:rsidDel="00000000" w:rsidR="00000000" w:rsidRPr="00000000">
        <w:rPr>
          <w:rtl w:val="0"/>
        </w:rPr>
      </w:r>
    </w:p>
    <w:p w:rsidR="00000000" w:rsidDel="00000000" w:rsidP="00000000" w:rsidRDefault="00000000" w:rsidRPr="00000000" w14:paraId="00000041">
      <w:pPr>
        <w:rPr>
          <w:rFonts w:ascii="Arimo" w:cs="Arimo" w:eastAsia="Arimo" w:hAnsi="Arimo"/>
        </w:rPr>
      </w:pPr>
      <w:r w:rsidDel="00000000" w:rsidR="00000000" w:rsidRPr="00000000">
        <w:rPr>
          <w:rFonts w:ascii="Arimo" w:cs="Arimo" w:eastAsia="Arimo" w:hAnsi="Arimo"/>
        </w:rPr>
        <w:drawing>
          <wp:inline distB="114300" distT="114300" distL="114300" distR="114300">
            <wp:extent cx="5731200" cy="3009900"/>
            <wp:effectExtent b="0" l="0" r="0" t="0"/>
            <wp:docPr id="56"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20"/>
          <w:szCs w:val="20"/>
        </w:rPr>
      </w:pPr>
      <w:sdt>
        <w:sdtPr>
          <w:tag w:val="goog_rdk_111"/>
        </w:sdtPr>
        <w:sdtContent>
          <w:r w:rsidDel="00000000" w:rsidR="00000000" w:rsidRPr="00000000">
            <w:rPr>
              <w:rFonts w:ascii="Arial Unicode MS" w:cs="Arial Unicode MS" w:eastAsia="Arial Unicode MS" w:hAnsi="Arial Unicode MS"/>
              <w:sz w:val="20"/>
              <w:szCs w:val="20"/>
              <w:rtl w:val="0"/>
            </w:rPr>
            <w:t xml:space="preserve">圖2. </w:t>
          </w:r>
        </w:sdtContent>
      </w:sdt>
      <w:sdt>
        <w:sdtPr>
          <w:tag w:val="goog_rdk_112"/>
        </w:sdtPr>
        <w:sdtContent>
          <w:r w:rsidDel="00000000" w:rsidR="00000000" w:rsidRPr="00000000">
            <w:rPr>
              <w:rFonts w:ascii="Arial Unicode MS" w:cs="Arial Unicode MS" w:eastAsia="Arial Unicode MS" w:hAnsi="Arial Unicode MS"/>
              <w:sz w:val="20"/>
              <w:szCs w:val="20"/>
              <w:rtl w:val="0"/>
            </w:rPr>
            <w:t xml:space="preserve">Caldera 實際操作的頁面，以 T1007 </w:t>
          </w:r>
        </w:sdtContent>
      </w:sdt>
      <w:sdt>
        <w:sdtPr>
          <w:tag w:val="goog_rdk_113"/>
        </w:sdtPr>
        <w:sdtContent>
          <w:r w:rsidDel="00000000" w:rsidR="00000000" w:rsidRPr="00000000">
            <w:rPr>
              <w:rFonts w:ascii="Arial Unicode MS" w:cs="Arial Unicode MS" w:eastAsia="Arial Unicode MS" w:hAnsi="Arial Unicode MS"/>
              <w:rtl w:val="0"/>
            </w:rPr>
            <w:t xml:space="preserve">System Service Discovery 該攻擊手法為例</w:t>
          </w:r>
        </w:sdtContent>
      </w:sdt>
      <w:r w:rsidDel="00000000" w:rsidR="00000000" w:rsidRPr="00000000">
        <w:rPr>
          <w:rtl w:val="0"/>
        </w:rPr>
      </w:r>
    </w:p>
    <w:p w:rsidR="00000000" w:rsidDel="00000000" w:rsidP="00000000" w:rsidRDefault="00000000" w:rsidRPr="00000000" w14:paraId="00000043">
      <w:pPr>
        <w:rPr>
          <w:sz w:val="20"/>
          <w:szCs w:val="20"/>
        </w:rPr>
      </w:pPr>
      <w:r w:rsidDel="00000000" w:rsidR="00000000" w:rsidRPr="00000000">
        <w:rPr>
          <w:rtl w:val="0"/>
        </w:rPr>
      </w:r>
    </w:p>
    <w:p w:rsidR="00000000" w:rsidDel="00000000" w:rsidP="00000000" w:rsidRDefault="00000000" w:rsidRPr="00000000" w14:paraId="00000044">
      <w:pPr>
        <w:rPr>
          <w:sz w:val="20"/>
          <w:szCs w:val="20"/>
        </w:rPr>
      </w:pPr>
      <w:r w:rsidDel="00000000" w:rsidR="00000000" w:rsidRPr="00000000">
        <w:rPr>
          <w:sz w:val="20"/>
          <w:szCs w:val="20"/>
        </w:rPr>
        <w:drawing>
          <wp:inline distB="114300" distT="114300" distL="114300" distR="114300">
            <wp:extent cx="5731200" cy="5207000"/>
            <wp:effectExtent b="0" l="0" r="0" t="0"/>
            <wp:docPr id="30"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0"/>
          <w:szCs w:val="20"/>
        </w:rPr>
      </w:pPr>
      <w:sdt>
        <w:sdtPr>
          <w:tag w:val="goog_rdk_114"/>
        </w:sdtPr>
        <w:sdtContent>
          <w:r w:rsidDel="00000000" w:rsidR="00000000" w:rsidRPr="00000000">
            <w:rPr>
              <w:rFonts w:ascii="Arial Unicode MS" w:cs="Arial Unicode MS" w:eastAsia="Arial Unicode MS" w:hAnsi="Arial Unicode MS"/>
              <w:sz w:val="20"/>
              <w:szCs w:val="20"/>
              <w:rtl w:val="0"/>
            </w:rPr>
            <w:t xml:space="preserve">圖3. </w:t>
          </w:r>
        </w:sdtContent>
      </w:sdt>
      <w:sdt>
        <w:sdtPr>
          <w:tag w:val="goog_rdk_115"/>
        </w:sdtPr>
        <w:sdtContent>
          <w:r w:rsidDel="00000000" w:rsidR="00000000" w:rsidRPr="00000000">
            <w:rPr>
              <w:rFonts w:ascii="Arial Unicode MS" w:cs="Arial Unicode MS" w:eastAsia="Arial Unicode MS" w:hAnsi="Arial Unicode MS"/>
              <w:sz w:val="20"/>
              <w:szCs w:val="20"/>
              <w:rtl w:val="0"/>
            </w:rPr>
            <w:t xml:space="preserve">Caldera 攻擊劇本的頁面，以 System Service Discovery - net.ext</w:t>
          </w:r>
        </w:sdtContent>
      </w:sdt>
      <w:sdt>
        <w:sdtPr>
          <w:tag w:val="goog_rdk_116"/>
        </w:sdtPr>
        <w:sdtContent>
          <w:r w:rsidDel="00000000" w:rsidR="00000000" w:rsidRPr="00000000">
            <w:rPr>
              <w:rFonts w:ascii="Arial Unicode MS" w:cs="Arial Unicode MS" w:eastAsia="Arial Unicode MS" w:hAnsi="Arial Unicode MS"/>
              <w:rtl w:val="0"/>
            </w:rPr>
            <w:t xml:space="preserve"> 該攻擊劇本為例</w:t>
          </w:r>
        </w:sdtContent>
      </w:sdt>
      <w:r w:rsidDel="00000000" w:rsidR="00000000" w:rsidRPr="00000000">
        <w:rPr>
          <w:rtl w:val="0"/>
        </w:rPr>
      </w:r>
    </w:p>
    <w:p w:rsidR="00000000" w:rsidDel="00000000" w:rsidP="00000000" w:rsidRDefault="00000000" w:rsidRPr="00000000" w14:paraId="00000046">
      <w:pPr>
        <w:rPr>
          <w:sz w:val="20"/>
          <w:szCs w:val="20"/>
        </w:rPr>
      </w:pPr>
      <w:r w:rsidDel="00000000" w:rsidR="00000000" w:rsidRPr="00000000">
        <w:rPr>
          <w:rtl w:val="0"/>
        </w:rPr>
      </w:r>
    </w:p>
    <w:p w:rsidR="00000000" w:rsidDel="00000000" w:rsidP="00000000" w:rsidRDefault="00000000" w:rsidRPr="00000000" w14:paraId="00000047">
      <w:pPr>
        <w:rPr>
          <w:sz w:val="20"/>
          <w:szCs w:val="20"/>
        </w:rPr>
      </w:pPr>
      <w:r w:rsidDel="00000000" w:rsidR="00000000" w:rsidRPr="00000000">
        <w:rPr>
          <w:rtl w:val="0"/>
        </w:rPr>
      </w:r>
    </w:p>
    <w:p w:rsidR="00000000" w:rsidDel="00000000" w:rsidP="00000000" w:rsidRDefault="00000000" w:rsidRPr="00000000" w14:paraId="00000048">
      <w:pPr>
        <w:rPr>
          <w:rFonts w:ascii="Arimo" w:cs="Arimo" w:eastAsia="Arimo" w:hAnsi="Arimo"/>
        </w:rPr>
      </w:pPr>
      <w:sdt>
        <w:sdtPr>
          <w:tag w:val="goog_rdk_117"/>
        </w:sdtPr>
        <w:sdtContent>
          <w:r w:rsidDel="00000000" w:rsidR="00000000" w:rsidRPr="00000000">
            <w:rPr>
              <w:rFonts w:ascii="Arial Unicode MS" w:cs="Arial Unicode MS" w:eastAsia="Arial Unicode MS" w:hAnsi="Arial Unicode MS"/>
              <w:rtl w:val="0"/>
            </w:rPr>
            <w:t xml:space="preserve">為了蒐集被攻擊系統的系統日誌，在執行攻擊演練的同時，我們利用 Process Monitor</w:t>
          </w:r>
        </w:sdtContent>
      </w:sdt>
      <w:r w:rsidDel="00000000" w:rsidR="00000000" w:rsidRPr="00000000">
        <w:rPr>
          <w:color w:val="0000ff"/>
          <w:rtl w:val="0"/>
        </w:rPr>
        <w:t xml:space="preserve">[18]</w:t>
      </w:r>
      <w:r w:rsidDel="00000000" w:rsidR="00000000" w:rsidRPr="00000000">
        <w:rPr>
          <w:rtl w:val="0"/>
        </w:rPr>
        <w:t xml:space="preserve"> </w:t>
      </w:r>
      <w:sdt>
        <w:sdtPr>
          <w:tag w:val="goog_rdk_118"/>
        </w:sdtPr>
        <w:sdtContent>
          <w:r w:rsidDel="00000000" w:rsidR="00000000" w:rsidRPr="00000000">
            <w:rPr>
              <w:rFonts w:ascii="Arial Unicode MS" w:cs="Arial Unicode MS" w:eastAsia="Arial Unicode MS" w:hAnsi="Arial Unicode MS"/>
              <w:rtl w:val="0"/>
            </w:rPr>
            <w:t xml:space="preserve">錄製被攻擊系統的</w:t>
          </w:r>
        </w:sdtContent>
      </w:sdt>
      <w:sdt>
        <w:sdtPr>
          <w:tag w:val="goog_rdk_119"/>
        </w:sdtPr>
        <w:sdtContent>
          <w:r w:rsidDel="00000000" w:rsidR="00000000" w:rsidRPr="00000000">
            <w:rPr>
              <w:rFonts w:ascii="Arial Unicode MS" w:cs="Arial Unicode MS" w:eastAsia="Arial Unicode MS" w:hAnsi="Arial Unicode MS"/>
              <w:rtl w:val="0"/>
            </w:rPr>
            <w:t xml:space="preserve">系統</w:t>
          </w:r>
        </w:sdtContent>
      </w:sdt>
      <w:sdt>
        <w:sdtPr>
          <w:tag w:val="goog_rdk_120"/>
        </w:sdtPr>
        <w:sdtContent>
          <w:r w:rsidDel="00000000" w:rsidR="00000000" w:rsidRPr="00000000">
            <w:rPr>
              <w:rFonts w:ascii="Arial Unicode MS" w:cs="Arial Unicode MS" w:eastAsia="Arial Unicode MS" w:hAnsi="Arial Unicode MS"/>
              <w:rtl w:val="0"/>
            </w:rPr>
            <w:t xml:space="preserve">日誌。Process Monitor</w:t>
          </w:r>
        </w:sdtContent>
      </w:sdt>
      <w:r w:rsidDel="00000000" w:rsidR="00000000" w:rsidRPr="00000000">
        <w:rPr>
          <w:rFonts w:ascii="Arimo" w:cs="Arimo" w:eastAsia="Arimo" w:hAnsi="Arimo"/>
          <w:color w:val="ff0000"/>
          <w:rtl w:val="0"/>
        </w:rPr>
        <w:t xml:space="preserve"> </w:t>
      </w:r>
      <w:sdt>
        <w:sdtPr>
          <w:tag w:val="goog_rdk_121"/>
        </w:sdtPr>
        <w:sdtContent>
          <w:r w:rsidDel="00000000" w:rsidR="00000000" w:rsidRPr="00000000">
            <w:rPr>
              <w:rFonts w:ascii="Arial Unicode MS" w:cs="Arial Unicode MS" w:eastAsia="Arial Unicode MS" w:hAnsi="Arial Unicode MS"/>
              <w:rtl w:val="0"/>
            </w:rPr>
            <w:t xml:space="preserve">是一個由 Microsoft 開發的強大系統監控工具，旨在幫助用戶</w:t>
          </w:r>
        </w:sdtContent>
      </w:sdt>
      <w:sdt>
        <w:sdtPr>
          <w:tag w:val="goog_rdk_122"/>
        </w:sdtPr>
        <w:sdtContent>
          <w:r w:rsidDel="00000000" w:rsidR="00000000" w:rsidRPr="00000000">
            <w:rPr>
              <w:rFonts w:ascii="Arial Unicode MS" w:cs="Arial Unicode MS" w:eastAsia="Arial Unicode MS" w:hAnsi="Arial Unicode MS"/>
              <w:rtl w:val="0"/>
            </w:rPr>
            <w:t xml:space="preserve">即</w:t>
          </w:r>
        </w:sdtContent>
      </w:sdt>
      <w:sdt>
        <w:sdtPr>
          <w:tag w:val="goog_rdk_123"/>
        </w:sdtPr>
        <w:sdtContent>
          <w:r w:rsidDel="00000000" w:rsidR="00000000" w:rsidRPr="00000000">
            <w:rPr>
              <w:rFonts w:ascii="Arial Unicode MS" w:cs="Arial Unicode MS" w:eastAsia="Arial Unicode MS" w:hAnsi="Arial Unicode MS"/>
              <w:rtl w:val="0"/>
            </w:rPr>
            <w:t xml:space="preserve">時監控和紀錄 Windows 作業系統中的各種系統活動和程</w:t>
          </w:r>
        </w:sdtContent>
      </w:sdt>
      <w:sdt>
        <w:sdtPr>
          <w:tag w:val="goog_rdk_124"/>
        </w:sdtPr>
        <w:sdtContent>
          <w:r w:rsidDel="00000000" w:rsidR="00000000" w:rsidRPr="00000000">
            <w:rPr>
              <w:rFonts w:ascii="Arial Unicode MS" w:cs="Arial Unicode MS" w:eastAsia="Arial Unicode MS" w:hAnsi="Arial Unicode MS"/>
              <w:rtl w:val="0"/>
            </w:rPr>
            <w:t xml:space="preserve">序（process）</w:t>
          </w:r>
        </w:sdtContent>
      </w:sdt>
      <w:sdt>
        <w:sdtPr>
          <w:tag w:val="goog_rdk_125"/>
        </w:sdtPr>
        <w:sdtContent>
          <w:r w:rsidDel="00000000" w:rsidR="00000000" w:rsidRPr="00000000">
            <w:rPr>
              <w:rFonts w:ascii="Arial Unicode MS" w:cs="Arial Unicode MS" w:eastAsia="Arial Unicode MS" w:hAnsi="Arial Unicode MS"/>
              <w:rtl w:val="0"/>
            </w:rPr>
            <w:t xml:space="preserve">。本研究透過此工具</w:t>
          </w:r>
        </w:sdtContent>
      </w:sdt>
      <w:sdt>
        <w:sdtPr>
          <w:tag w:val="goog_rdk_126"/>
        </w:sdtPr>
        <w:sdtContent>
          <w:r w:rsidDel="00000000" w:rsidR="00000000" w:rsidRPr="00000000">
            <w:rPr>
              <w:rFonts w:ascii="Arial Unicode MS" w:cs="Arial Unicode MS" w:eastAsia="Arial Unicode MS" w:hAnsi="Arial Unicode MS"/>
              <w:rtl w:val="0"/>
            </w:rPr>
            <w:t xml:space="preserve">蒐集</w:t>
          </w:r>
        </w:sdtContent>
      </w:sdt>
      <w:sdt>
        <w:sdtPr>
          <w:tag w:val="goog_rdk_127"/>
        </w:sdtPr>
        <w:sdtContent>
          <w:r w:rsidDel="00000000" w:rsidR="00000000" w:rsidRPr="00000000">
            <w:rPr>
              <w:rFonts w:ascii="Arial Unicode MS" w:cs="Arial Unicode MS" w:eastAsia="Arial Unicode MS" w:hAnsi="Arial Unicode MS"/>
              <w:rtl w:val="0"/>
            </w:rPr>
            <w:t xml:space="preserve">檔案系統、登錄鍵、網路等活動</w:t>
          </w:r>
        </w:sdtContent>
      </w:sdt>
      <w:sdt>
        <w:sdtPr>
          <w:tag w:val="goog_rdk_128"/>
        </w:sdtPr>
        <w:sdtContent>
          <w:r w:rsidDel="00000000" w:rsidR="00000000" w:rsidRPr="00000000">
            <w:rPr>
              <w:rFonts w:ascii="Arial Unicode MS" w:cs="Arial Unicode MS" w:eastAsia="Arial Unicode MS" w:hAnsi="Arial Unicode MS"/>
              <w:rtl w:val="0"/>
            </w:rPr>
            <w:t xml:space="preserve">紀錄</w:t>
          </w:r>
        </w:sdtContent>
      </w:sdt>
      <w:sdt>
        <w:sdtPr>
          <w:tag w:val="goog_rdk_129"/>
        </w:sdtPr>
        <w:sdtContent>
          <w:r w:rsidDel="00000000" w:rsidR="00000000" w:rsidRPr="00000000">
            <w:rPr>
              <w:rFonts w:ascii="Arial Unicode MS" w:cs="Arial Unicode MS" w:eastAsia="Arial Unicode MS" w:hAnsi="Arial Unicode MS"/>
              <w:rtl w:val="0"/>
            </w:rPr>
            <w:t xml:space="preserve">，整理出系統日誌</w:t>
          </w:r>
        </w:sdtContent>
      </w:sdt>
      <w:sdt>
        <w:sdtPr>
          <w:tag w:val="goog_rdk_130"/>
        </w:sdtPr>
        <w:sdtContent>
          <w:r w:rsidDel="00000000" w:rsidR="00000000" w:rsidRPr="00000000">
            <w:rPr>
              <w:rFonts w:ascii="Arial Unicode MS" w:cs="Arial Unicode MS" w:eastAsia="Arial Unicode MS" w:hAnsi="Arial Unicode MS"/>
              <w:rtl w:val="0"/>
            </w:rPr>
            <w:t xml:space="preserve">作為本研究的研究</w:t>
          </w:r>
        </w:sdtContent>
      </w:sdt>
      <w:sdt>
        <w:sdtPr>
          <w:tag w:val="goog_rdk_131"/>
        </w:sdtPr>
        <w:sdtContent>
          <w:r w:rsidDel="00000000" w:rsidR="00000000" w:rsidRPr="00000000">
            <w:rPr>
              <w:rFonts w:ascii="Arial Unicode MS" w:cs="Arial Unicode MS" w:eastAsia="Arial Unicode MS" w:hAnsi="Arial Unicode MS"/>
              <w:rtl w:val="0"/>
            </w:rPr>
            <w:t xml:space="preserve">資料集。</w:t>
          </w:r>
        </w:sdtContent>
      </w:sdt>
    </w:p>
    <w:p w:rsidR="00000000" w:rsidDel="00000000" w:rsidP="00000000" w:rsidRDefault="00000000" w:rsidRPr="00000000" w14:paraId="00000049">
      <w:pPr>
        <w:rPr>
          <w:rFonts w:ascii="Arimo" w:cs="Arimo" w:eastAsia="Arimo" w:hAnsi="Arimo"/>
        </w:rPr>
      </w:pPr>
      <w:r w:rsidDel="00000000" w:rsidR="00000000" w:rsidRPr="00000000">
        <w:rPr>
          <w:rtl w:val="0"/>
        </w:rPr>
      </w:r>
    </w:p>
    <w:p w:rsidR="00000000" w:rsidDel="00000000" w:rsidP="00000000" w:rsidRDefault="00000000" w:rsidRPr="00000000" w14:paraId="0000004A">
      <w:pPr>
        <w:rPr>
          <w:rFonts w:ascii="Arimo" w:cs="Arimo" w:eastAsia="Arimo" w:hAnsi="Arimo"/>
        </w:rPr>
      </w:pPr>
      <w:sdt>
        <w:sdtPr>
          <w:tag w:val="goog_rdk_132"/>
        </w:sdtPr>
        <w:sdtContent>
          <w:r w:rsidDel="00000000" w:rsidR="00000000" w:rsidRPr="00000000">
            <w:rPr>
              <w:rFonts w:ascii="Arial Unicode MS" w:cs="Arial Unicode MS" w:eastAsia="Arial Unicode MS" w:hAnsi="Arial Unicode MS"/>
              <w:rtl w:val="0"/>
            </w:rPr>
            <w:t xml:space="preserve">一個系統日誌由多個系統事件（System Event）組成</w:t>
          </w:r>
        </w:sdtContent>
      </w:sdt>
      <w:sdt>
        <w:sdtPr>
          <w:tag w:val="goog_rdk_133"/>
        </w:sdtPr>
        <w:sdtContent>
          <w:r w:rsidDel="00000000" w:rsidR="00000000" w:rsidRPr="00000000">
            <w:rPr>
              <w:rFonts w:ascii="Arial Unicode MS" w:cs="Arial Unicode MS" w:eastAsia="Arial Unicode MS" w:hAnsi="Arial Unicode MS"/>
              <w:rtl w:val="0"/>
            </w:rPr>
            <w:t xml:space="preserve">，如</w:t>
          </w:r>
        </w:sdtContent>
      </w:sdt>
      <w:sdt>
        <w:sdtPr>
          <w:tag w:val="goog_rdk_134"/>
        </w:sdtPr>
        <w:sdtContent>
          <w:r w:rsidDel="00000000" w:rsidR="00000000" w:rsidRPr="00000000">
            <w:rPr>
              <w:rFonts w:ascii="Arial Unicode MS" w:cs="Arial Unicode MS" w:eastAsia="Arial Unicode MS" w:hAnsi="Arial Unicode MS"/>
              <w:color w:val="0000ff"/>
              <w:rtl w:val="0"/>
            </w:rPr>
            <w:t xml:space="preserve">圖4</w:t>
          </w:r>
        </w:sdtContent>
      </w:sdt>
      <w:sdt>
        <w:sdtPr>
          <w:tag w:val="goog_rdk_135"/>
        </w:sdtPr>
        <w:sdtContent>
          <w:r w:rsidDel="00000000" w:rsidR="00000000" w:rsidRPr="00000000">
            <w:rPr>
              <w:rFonts w:ascii="Arial Unicode MS" w:cs="Arial Unicode MS" w:eastAsia="Arial Unicode MS" w:hAnsi="Arial Unicode MS"/>
              <w:rtl w:val="0"/>
            </w:rPr>
            <w:t xml:space="preserve">所示。</w:t>
          </w:r>
        </w:sdtContent>
      </w:sdt>
      <w:sdt>
        <w:sdtPr>
          <w:tag w:val="goog_rdk_136"/>
        </w:sdtPr>
        <w:sdtContent>
          <w:r w:rsidDel="00000000" w:rsidR="00000000" w:rsidRPr="00000000">
            <w:rPr>
              <w:rFonts w:ascii="Arial Unicode MS" w:cs="Arial Unicode MS" w:eastAsia="Arial Unicode MS" w:hAnsi="Arial Unicode MS"/>
              <w:rtl w:val="0"/>
            </w:rPr>
            <w:t xml:space="preserve">一個系統事件為圖中的一行。每一個系統事件實際上由 27 個欄位（詳見</w:t>
          </w:r>
        </w:sdtContent>
      </w:sdt>
      <w:sdt>
        <w:sdtPr>
          <w:tag w:val="goog_rdk_137"/>
        </w:sdtPr>
        <w:sdtContent>
          <w:r w:rsidDel="00000000" w:rsidR="00000000" w:rsidRPr="00000000">
            <w:rPr>
              <w:rFonts w:ascii="Arial Unicode MS" w:cs="Arial Unicode MS" w:eastAsia="Arial Unicode MS" w:hAnsi="Arial Unicode MS"/>
              <w:color w:val="0000ff"/>
              <w:rtl w:val="0"/>
            </w:rPr>
            <w:t xml:space="preserve">圖5</w:t>
          </w:r>
        </w:sdtContent>
      </w:sdt>
      <w:sdt>
        <w:sdtPr>
          <w:tag w:val="goog_rdk_138"/>
        </w:sdtPr>
        <w:sdtContent>
          <w:r w:rsidDel="00000000" w:rsidR="00000000" w:rsidRPr="00000000">
            <w:rPr>
              <w:rFonts w:ascii="Arial Unicode MS" w:cs="Arial Unicode MS" w:eastAsia="Arial Unicode MS" w:hAnsi="Arial Unicode MS"/>
              <w:rtl w:val="0"/>
            </w:rPr>
            <w:t xml:space="preserve">）組成，</w:t>
          </w:r>
        </w:sdtContent>
      </w:sdt>
      <w:sdt>
        <w:sdtPr>
          <w:tag w:val="goog_rdk_139"/>
        </w:sdtPr>
        <w:sdtContent>
          <w:r w:rsidDel="00000000" w:rsidR="00000000" w:rsidRPr="00000000">
            <w:rPr>
              <w:rFonts w:ascii="Arial Unicode MS" w:cs="Arial Unicode MS" w:eastAsia="Arial Unicode MS" w:hAnsi="Arial Unicode MS"/>
              <w:color w:val="0000ff"/>
              <w:rtl w:val="0"/>
            </w:rPr>
            <w:t xml:space="preserve">圖4</w:t>
          </w:r>
        </w:sdtContent>
      </w:sdt>
      <w:sdt>
        <w:sdtPr>
          <w:tag w:val="goog_rdk_140"/>
        </w:sdtPr>
        <w:sdtContent>
          <w:r w:rsidDel="00000000" w:rsidR="00000000" w:rsidRPr="00000000">
            <w:rPr>
              <w:rFonts w:ascii="Arial Unicode MS" w:cs="Arial Unicode MS" w:eastAsia="Arial Unicode MS" w:hAnsi="Arial Unicode MS"/>
              <w:rtl w:val="0"/>
            </w:rPr>
            <w:t xml:space="preserve">僅呈現了我們選擇的 9 個欄位：</w:t>
          </w:r>
        </w:sdtContent>
      </w:sdt>
    </w:p>
    <w:p w:rsidR="00000000" w:rsidDel="00000000" w:rsidP="00000000" w:rsidRDefault="00000000" w:rsidRPr="00000000" w14:paraId="0000004B">
      <w:pPr>
        <w:rPr>
          <w:rFonts w:ascii="Arimo" w:cs="Arimo" w:eastAsia="Arimo" w:hAnsi="Arimo"/>
        </w:rPr>
      </w:pPr>
      <w:r w:rsidDel="00000000" w:rsidR="00000000" w:rsidRPr="00000000">
        <w:rPr>
          <w:rtl w:val="0"/>
        </w:rPr>
      </w:r>
    </w:p>
    <w:p w:rsidR="00000000" w:rsidDel="00000000" w:rsidP="00000000" w:rsidRDefault="00000000" w:rsidRPr="00000000" w14:paraId="0000004C">
      <w:pPr>
        <w:numPr>
          <w:ilvl w:val="0"/>
          <w:numId w:val="5"/>
        </w:numPr>
        <w:ind w:left="720" w:hanging="360"/>
        <w:rPr>
          <w:rFonts w:ascii="Arimo" w:cs="Arimo" w:eastAsia="Arimo" w:hAnsi="Arimo"/>
        </w:rPr>
      </w:pPr>
      <w:sdt>
        <w:sdtPr>
          <w:tag w:val="goog_rdk_141"/>
        </w:sdtPr>
        <w:sdtContent>
          <w:r w:rsidDel="00000000" w:rsidR="00000000" w:rsidRPr="00000000">
            <w:rPr>
              <w:rFonts w:ascii="Arial Unicode MS" w:cs="Arial Unicode MS" w:eastAsia="Arial Unicode MS" w:hAnsi="Arial Unicode MS"/>
              <w:rtl w:val="0"/>
            </w:rPr>
            <w:t xml:space="preserve">Time of Day（時間）：操作發生的時間。</w:t>
          </w:r>
        </w:sdtContent>
      </w:sdt>
    </w:p>
    <w:p w:rsidR="00000000" w:rsidDel="00000000" w:rsidP="00000000" w:rsidRDefault="00000000" w:rsidRPr="00000000" w14:paraId="0000004D">
      <w:pPr>
        <w:numPr>
          <w:ilvl w:val="0"/>
          <w:numId w:val="5"/>
        </w:numPr>
        <w:ind w:left="720" w:hanging="360"/>
        <w:rPr>
          <w:rFonts w:ascii="Arimo" w:cs="Arimo" w:eastAsia="Arimo" w:hAnsi="Arimo"/>
        </w:rPr>
      </w:pPr>
      <w:sdt>
        <w:sdtPr>
          <w:tag w:val="goog_rdk_142"/>
        </w:sdtPr>
        <w:sdtContent>
          <w:r w:rsidDel="00000000" w:rsidR="00000000" w:rsidRPr="00000000">
            <w:rPr>
              <w:rFonts w:ascii="Arial Unicode MS" w:cs="Arial Unicode MS" w:eastAsia="Arial Unicode MS" w:hAnsi="Arial Unicode MS"/>
              <w:rtl w:val="0"/>
            </w:rPr>
            <w:t xml:space="preserve">Process ID（程</w:t>
          </w:r>
        </w:sdtContent>
      </w:sdt>
      <w:sdt>
        <w:sdtPr>
          <w:tag w:val="goog_rdk_143"/>
        </w:sdtPr>
        <w:sdtContent>
          <w:r w:rsidDel="00000000" w:rsidR="00000000" w:rsidRPr="00000000">
            <w:rPr>
              <w:rFonts w:ascii="Arial Unicode MS" w:cs="Arial Unicode MS" w:eastAsia="Arial Unicode MS" w:hAnsi="Arial Unicode MS"/>
              <w:rtl w:val="0"/>
            </w:rPr>
            <w:t xml:space="preserve">序</w:t>
          </w:r>
        </w:sdtContent>
      </w:sdt>
      <w:sdt>
        <w:sdtPr>
          <w:tag w:val="goog_rdk_144"/>
        </w:sdtPr>
        <w:sdtContent>
          <w:r w:rsidDel="00000000" w:rsidR="00000000" w:rsidRPr="00000000">
            <w:rPr>
              <w:rFonts w:ascii="Arial Unicode MS" w:cs="Arial Unicode MS" w:eastAsia="Arial Unicode MS" w:hAnsi="Arial Unicode MS"/>
              <w:rtl w:val="0"/>
            </w:rPr>
            <w:t xml:space="preserve"> ID）：執行操作的程</w:t>
          </w:r>
        </w:sdtContent>
      </w:sdt>
      <w:sdt>
        <w:sdtPr>
          <w:tag w:val="goog_rdk_145"/>
        </w:sdtPr>
        <w:sdtContent>
          <w:r w:rsidDel="00000000" w:rsidR="00000000" w:rsidRPr="00000000">
            <w:rPr>
              <w:rFonts w:ascii="Arial Unicode MS" w:cs="Arial Unicode MS" w:eastAsia="Arial Unicode MS" w:hAnsi="Arial Unicode MS"/>
              <w:rtl w:val="0"/>
            </w:rPr>
            <w:t xml:space="preserve">序</w:t>
          </w:r>
        </w:sdtContent>
      </w:sdt>
      <w:sdt>
        <w:sdtPr>
          <w:tag w:val="goog_rdk_146"/>
        </w:sdtPr>
        <w:sdtContent>
          <w:r w:rsidDel="00000000" w:rsidR="00000000" w:rsidRPr="00000000">
            <w:rPr>
              <w:rFonts w:ascii="Arial Unicode MS" w:cs="Arial Unicode MS" w:eastAsia="Arial Unicode MS" w:hAnsi="Arial Unicode MS"/>
              <w:rtl w:val="0"/>
            </w:rPr>
            <w:t xml:space="preserve">的 ID（PID）。</w:t>
          </w:r>
        </w:sdtContent>
      </w:sdt>
    </w:p>
    <w:p w:rsidR="00000000" w:rsidDel="00000000" w:rsidP="00000000" w:rsidRDefault="00000000" w:rsidRPr="00000000" w14:paraId="0000004E">
      <w:pPr>
        <w:numPr>
          <w:ilvl w:val="0"/>
          <w:numId w:val="5"/>
        </w:numPr>
        <w:ind w:left="720" w:hanging="360"/>
        <w:rPr>
          <w:rFonts w:ascii="Arimo" w:cs="Arimo" w:eastAsia="Arimo" w:hAnsi="Arimo"/>
        </w:rPr>
      </w:pPr>
      <w:sdt>
        <w:sdtPr>
          <w:tag w:val="goog_rdk_147"/>
        </w:sdtPr>
        <w:sdtContent>
          <w:r w:rsidDel="00000000" w:rsidR="00000000" w:rsidRPr="00000000">
            <w:rPr>
              <w:rFonts w:ascii="Arial Unicode MS" w:cs="Arial Unicode MS" w:eastAsia="Arial Unicode MS" w:hAnsi="Arial Unicode MS"/>
              <w:rtl w:val="0"/>
            </w:rPr>
            <w:t xml:space="preserve">Process Name（程</w:t>
          </w:r>
        </w:sdtContent>
      </w:sdt>
      <w:sdt>
        <w:sdtPr>
          <w:tag w:val="goog_rdk_148"/>
        </w:sdtPr>
        <w:sdtContent>
          <w:r w:rsidDel="00000000" w:rsidR="00000000" w:rsidRPr="00000000">
            <w:rPr>
              <w:rFonts w:ascii="Arial Unicode MS" w:cs="Arial Unicode MS" w:eastAsia="Arial Unicode MS" w:hAnsi="Arial Unicode MS"/>
              <w:rtl w:val="0"/>
            </w:rPr>
            <w:t xml:space="preserve">序名稱</w:t>
          </w:r>
        </w:sdtContent>
      </w:sdt>
      <w:sdt>
        <w:sdtPr>
          <w:tag w:val="goog_rdk_149"/>
        </w:sdtPr>
        <w:sdtContent>
          <w:r w:rsidDel="00000000" w:rsidR="00000000" w:rsidRPr="00000000">
            <w:rPr>
              <w:rFonts w:ascii="Arial Unicode MS" w:cs="Arial Unicode MS" w:eastAsia="Arial Unicode MS" w:hAnsi="Arial Unicode MS"/>
              <w:rtl w:val="0"/>
            </w:rPr>
            <w:t xml:space="preserve">）：事件發生所涉及的進程的名稱。</w:t>
          </w:r>
        </w:sdtContent>
      </w:sdt>
    </w:p>
    <w:p w:rsidR="00000000" w:rsidDel="00000000" w:rsidP="00000000" w:rsidRDefault="00000000" w:rsidRPr="00000000" w14:paraId="0000004F">
      <w:pPr>
        <w:numPr>
          <w:ilvl w:val="0"/>
          <w:numId w:val="5"/>
        </w:numPr>
        <w:ind w:left="720" w:hanging="360"/>
        <w:rPr>
          <w:rFonts w:ascii="Arimo" w:cs="Arimo" w:eastAsia="Arimo" w:hAnsi="Arimo"/>
        </w:rPr>
      </w:pPr>
      <w:sdt>
        <w:sdtPr>
          <w:tag w:val="goog_rdk_150"/>
        </w:sdtPr>
        <w:sdtContent>
          <w:r w:rsidDel="00000000" w:rsidR="00000000" w:rsidRPr="00000000">
            <w:rPr>
              <w:rFonts w:ascii="Arial Unicode MS" w:cs="Arial Unicode MS" w:eastAsia="Arial Unicode MS" w:hAnsi="Arial Unicode MS"/>
              <w:rtl w:val="0"/>
            </w:rPr>
            <w:t xml:space="preserve">Image Path（映像路徑）：運行在進程中的映像（執行檔）的完整路徑。</w:t>
          </w:r>
        </w:sdtContent>
      </w:sdt>
    </w:p>
    <w:p w:rsidR="00000000" w:rsidDel="00000000" w:rsidP="00000000" w:rsidRDefault="00000000" w:rsidRPr="00000000" w14:paraId="00000050">
      <w:pPr>
        <w:numPr>
          <w:ilvl w:val="0"/>
          <w:numId w:val="5"/>
        </w:numPr>
        <w:ind w:left="720" w:hanging="360"/>
        <w:rPr>
          <w:rFonts w:ascii="Arimo" w:cs="Arimo" w:eastAsia="Arimo" w:hAnsi="Arimo"/>
        </w:rPr>
      </w:pPr>
      <w:sdt>
        <w:sdtPr>
          <w:tag w:val="goog_rdk_151"/>
        </w:sdtPr>
        <w:sdtContent>
          <w:r w:rsidDel="00000000" w:rsidR="00000000" w:rsidRPr="00000000">
            <w:rPr>
              <w:rFonts w:ascii="Arial Unicode MS" w:cs="Arial Unicode MS" w:eastAsia="Arial Unicode MS" w:hAnsi="Arial Unicode MS"/>
              <w:rtl w:val="0"/>
            </w:rPr>
            <w:t xml:space="preserve">Command Line（命令行）：用於啟動進程的命令行。</w:t>
          </w:r>
        </w:sdtContent>
      </w:sdt>
    </w:p>
    <w:p w:rsidR="00000000" w:rsidDel="00000000" w:rsidP="00000000" w:rsidRDefault="00000000" w:rsidRPr="00000000" w14:paraId="00000051">
      <w:pPr>
        <w:numPr>
          <w:ilvl w:val="0"/>
          <w:numId w:val="5"/>
        </w:numPr>
        <w:ind w:left="720" w:hanging="360"/>
        <w:rPr>
          <w:rFonts w:ascii="Arimo" w:cs="Arimo" w:eastAsia="Arimo" w:hAnsi="Arimo"/>
        </w:rPr>
      </w:pPr>
      <w:sdt>
        <w:sdtPr>
          <w:tag w:val="goog_rdk_152"/>
        </w:sdtPr>
        <w:sdtContent>
          <w:r w:rsidDel="00000000" w:rsidR="00000000" w:rsidRPr="00000000">
            <w:rPr>
              <w:rFonts w:ascii="Arial Unicode MS" w:cs="Arial Unicode MS" w:eastAsia="Arial Unicode MS" w:hAnsi="Arial Unicode MS"/>
              <w:rtl w:val="0"/>
            </w:rPr>
            <w:t xml:space="preserve">Operation（操作）：具體的事件操作。</w:t>
          </w:r>
        </w:sdtContent>
      </w:sdt>
    </w:p>
    <w:p w:rsidR="00000000" w:rsidDel="00000000" w:rsidP="00000000" w:rsidRDefault="00000000" w:rsidRPr="00000000" w14:paraId="00000052">
      <w:pPr>
        <w:numPr>
          <w:ilvl w:val="0"/>
          <w:numId w:val="5"/>
        </w:numPr>
        <w:ind w:left="720" w:hanging="360"/>
        <w:rPr>
          <w:rFonts w:ascii="Arimo" w:cs="Arimo" w:eastAsia="Arimo" w:hAnsi="Arimo"/>
        </w:rPr>
      </w:pPr>
      <w:sdt>
        <w:sdtPr>
          <w:tag w:val="goog_rdk_153"/>
        </w:sdtPr>
        <w:sdtContent>
          <w:r w:rsidDel="00000000" w:rsidR="00000000" w:rsidRPr="00000000">
            <w:rPr>
              <w:rFonts w:ascii="Arial Unicode MS" w:cs="Arial Unicode MS" w:eastAsia="Arial Unicode MS" w:hAnsi="Arial Unicode MS"/>
              <w:rtl w:val="0"/>
            </w:rPr>
            <w:t xml:space="preserve">Event Class（事件類別）：事件的類別（檔案、註冊表、進程等）。</w:t>
          </w:r>
        </w:sdtContent>
      </w:sdt>
    </w:p>
    <w:p w:rsidR="00000000" w:rsidDel="00000000" w:rsidP="00000000" w:rsidRDefault="00000000" w:rsidRPr="00000000" w14:paraId="00000053">
      <w:pPr>
        <w:numPr>
          <w:ilvl w:val="0"/>
          <w:numId w:val="5"/>
        </w:numPr>
        <w:ind w:left="720" w:hanging="360"/>
        <w:rPr>
          <w:rFonts w:ascii="Arimo" w:cs="Arimo" w:eastAsia="Arimo" w:hAnsi="Arimo"/>
        </w:rPr>
      </w:pPr>
      <w:sdt>
        <w:sdtPr>
          <w:tag w:val="goog_rdk_154"/>
        </w:sdtPr>
        <w:sdtContent>
          <w:r w:rsidDel="00000000" w:rsidR="00000000" w:rsidRPr="00000000">
            <w:rPr>
              <w:rFonts w:ascii="Arial Unicode MS" w:cs="Arial Unicode MS" w:eastAsia="Arial Unicode MS" w:hAnsi="Arial Unicode MS"/>
              <w:rtl w:val="0"/>
            </w:rPr>
            <w:t xml:space="preserve">Path（路徑）：事件所參考的資源的路徑。</w:t>
          </w:r>
        </w:sdtContent>
      </w:sdt>
    </w:p>
    <w:p w:rsidR="00000000" w:rsidDel="00000000" w:rsidP="00000000" w:rsidRDefault="00000000" w:rsidRPr="00000000" w14:paraId="00000054">
      <w:pPr>
        <w:numPr>
          <w:ilvl w:val="0"/>
          <w:numId w:val="5"/>
        </w:numPr>
        <w:ind w:left="720" w:hanging="360"/>
        <w:rPr>
          <w:rFonts w:ascii="Arimo" w:cs="Arimo" w:eastAsia="Arimo" w:hAnsi="Arimo"/>
        </w:rPr>
      </w:pPr>
      <w:sdt>
        <w:sdtPr>
          <w:tag w:val="goog_rdk_155"/>
        </w:sdtPr>
        <w:sdtContent>
          <w:r w:rsidDel="00000000" w:rsidR="00000000" w:rsidRPr="00000000">
            <w:rPr>
              <w:rFonts w:ascii="Arial Unicode MS" w:cs="Arial Unicode MS" w:eastAsia="Arial Unicode MS" w:hAnsi="Arial Unicode MS"/>
              <w:rtl w:val="0"/>
            </w:rPr>
            <w:t xml:space="preserve">Detail（詳細資訊）：特定事件的附加資訊。</w:t>
          </w:r>
        </w:sdtContent>
      </w:sdt>
    </w:p>
    <w:p w:rsidR="00000000" w:rsidDel="00000000" w:rsidP="00000000" w:rsidRDefault="00000000" w:rsidRPr="00000000" w14:paraId="00000055">
      <w:pPr>
        <w:rPr>
          <w:rFonts w:ascii="Arimo" w:cs="Arimo" w:eastAsia="Arimo" w:hAnsi="Arimo"/>
        </w:rPr>
      </w:pPr>
      <w:r w:rsidDel="00000000" w:rsidR="00000000" w:rsidRPr="00000000">
        <w:rPr>
          <w:rtl w:val="0"/>
        </w:rPr>
      </w:r>
    </w:p>
    <w:p w:rsidR="00000000" w:rsidDel="00000000" w:rsidP="00000000" w:rsidRDefault="00000000" w:rsidRPr="00000000" w14:paraId="00000056">
      <w:pPr>
        <w:rPr/>
      </w:pPr>
      <w:sdt>
        <w:sdtPr>
          <w:tag w:val="goog_rdk_156"/>
        </w:sdtPr>
        <w:sdtContent>
          <w:r w:rsidDel="00000000" w:rsidR="00000000" w:rsidRPr="00000000">
            <w:rPr>
              <w:rFonts w:ascii="Arial Unicode MS" w:cs="Arial Unicode MS" w:eastAsia="Arial Unicode MS" w:hAnsi="Arial Unicode MS"/>
              <w:rtl w:val="0"/>
            </w:rPr>
            <w:t xml:space="preserve">觀察了所有欄位後，我們發現這九個欄位可以幫助我們進一步將一個系統事件整理成「Subject entity執行了</w:t>
          </w:r>
        </w:sdtContent>
      </w:sdt>
      <w:sdt>
        <w:sdtPr>
          <w:tag w:val="goog_rdk_157"/>
        </w:sdtPr>
        <w:sdtContent>
          <w:r w:rsidDel="00000000" w:rsidR="00000000" w:rsidRPr="00000000">
            <w:rPr>
              <w:rFonts w:ascii="Arial Unicode MS" w:cs="Arial Unicode MS" w:eastAsia="Arial Unicode MS" w:hAnsi="Arial Unicode MS"/>
              <w:rtl w:val="0"/>
            </w:rPr>
            <w:t xml:space="preserve">某</w:t>
          </w:r>
        </w:sdtContent>
      </w:sdt>
      <w:sdt>
        <w:sdtPr>
          <w:tag w:val="goog_rdk_158"/>
        </w:sdtPr>
        <w:sdtContent>
          <w:r w:rsidDel="00000000" w:rsidR="00000000" w:rsidRPr="00000000">
            <w:rPr>
              <w:rFonts w:ascii="Arial Unicode MS" w:cs="Arial Unicode MS" w:eastAsia="Arial Unicode MS" w:hAnsi="Arial Unicode MS"/>
              <w:rtl w:val="0"/>
            </w:rPr>
            <w:t xml:space="preserve">一個 Operation </w:t>
          </w:r>
        </w:sdtContent>
      </w:sdt>
      <w:sdt>
        <w:sdtPr>
          <w:tag w:val="goog_rdk_159"/>
        </w:sdtPr>
        <w:sdtContent>
          <w:r w:rsidDel="00000000" w:rsidR="00000000" w:rsidRPr="00000000">
            <w:rPr>
              <w:rFonts w:ascii="Arial Unicode MS" w:cs="Arial Unicode MS" w:eastAsia="Arial Unicode MS" w:hAnsi="Arial Unicode MS"/>
              <w:rtl w:val="0"/>
            </w:rPr>
            <w:t xml:space="preserve">，作用在</w:t>
          </w:r>
        </w:sdtContent>
      </w:sdt>
      <w:sdt>
        <w:sdtPr>
          <w:tag w:val="goog_rdk_160"/>
        </w:sdtPr>
        <w:sdtContent>
          <w:r w:rsidDel="00000000" w:rsidR="00000000" w:rsidRPr="00000000">
            <w:rPr>
              <w:rFonts w:ascii="Arial Unicode MS" w:cs="Arial Unicode MS" w:eastAsia="Arial Unicode MS" w:hAnsi="Arial Unicode MS"/>
              <w:rtl w:val="0"/>
            </w:rPr>
            <w:t xml:space="preserve"> Object entity」的格式，這有助於更清楚地描述和理解事件的內容和系統資源間的關聯。</w:t>
          </w:r>
        </w:sdtContent>
      </w:sdt>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rFonts w:ascii="Arimo" w:cs="Arimo" w:eastAsia="Arimo" w:hAnsi="Arimo"/>
        </w:rPr>
      </w:pPr>
      <w:sdt>
        <w:sdtPr>
          <w:tag w:val="goog_rdk_161"/>
        </w:sdtPr>
        <w:sdtContent>
          <w:r w:rsidDel="00000000" w:rsidR="00000000" w:rsidRPr="00000000">
            <w:rPr>
              <w:rFonts w:ascii="Arial Unicode MS" w:cs="Arial Unicode MS" w:eastAsia="Arial Unicode MS" w:hAnsi="Arial Unicode MS"/>
              <w:rtl w:val="0"/>
            </w:rPr>
            <w:t xml:space="preserve">具體而言，我們可以通過以下方式來整理和解釋系統事件：</w:t>
          </w:r>
        </w:sdtContent>
      </w:sdt>
    </w:p>
    <w:p w:rsidR="00000000" w:rsidDel="00000000" w:rsidP="00000000" w:rsidRDefault="00000000" w:rsidRPr="00000000" w14:paraId="00000059">
      <w:pPr>
        <w:rPr>
          <w:rFonts w:ascii="Arimo" w:cs="Arimo" w:eastAsia="Arimo" w:hAnsi="Arimo"/>
        </w:rPr>
      </w:pPr>
      <w:r w:rsidDel="00000000" w:rsidR="00000000" w:rsidRPr="00000000">
        <w:rPr>
          <w:rtl w:val="0"/>
        </w:rPr>
      </w:r>
    </w:p>
    <w:p w:rsidR="00000000" w:rsidDel="00000000" w:rsidP="00000000" w:rsidRDefault="00000000" w:rsidRPr="00000000" w14:paraId="0000005A">
      <w:pPr>
        <w:numPr>
          <w:ilvl w:val="0"/>
          <w:numId w:val="9"/>
        </w:numPr>
        <w:ind w:left="720" w:hanging="360"/>
        <w:rPr>
          <w:rFonts w:ascii="Arimo" w:cs="Arimo" w:eastAsia="Arimo" w:hAnsi="Arimo"/>
        </w:rPr>
      </w:pPr>
      <w:sdt>
        <w:sdtPr>
          <w:tag w:val="goog_rdk_162"/>
        </w:sdtPr>
        <w:sdtContent>
          <w:r w:rsidDel="00000000" w:rsidR="00000000" w:rsidRPr="00000000">
            <w:rPr>
              <w:rFonts w:ascii="Arial Unicode MS" w:cs="Arial Unicode MS" w:eastAsia="Arial Unicode MS" w:hAnsi="Arial Unicode MS"/>
              <w:rtl w:val="0"/>
            </w:rPr>
            <w:t xml:space="preserve">Subject entity：事件中執行操作的主體，即觸發該事件的程</w:t>
          </w:r>
        </w:sdtContent>
      </w:sdt>
      <w:sdt>
        <w:sdtPr>
          <w:tag w:val="goog_rdk_163"/>
        </w:sdtPr>
        <w:sdtContent>
          <w:r w:rsidDel="00000000" w:rsidR="00000000" w:rsidRPr="00000000">
            <w:rPr>
              <w:rFonts w:ascii="Arial Unicode MS" w:cs="Arial Unicode MS" w:eastAsia="Arial Unicode MS" w:hAnsi="Arial Unicode MS"/>
              <w:rtl w:val="0"/>
            </w:rPr>
            <w:t xml:space="preserve">序</w:t>
          </w:r>
        </w:sdtContent>
      </w:sdt>
      <w:sdt>
        <w:sdtPr>
          <w:tag w:val="goog_rdk_164"/>
        </w:sdtPr>
        <w:sdtContent>
          <w:r w:rsidDel="00000000" w:rsidR="00000000" w:rsidRPr="00000000">
            <w:rPr>
              <w:rFonts w:ascii="Arial Unicode MS" w:cs="Arial Unicode MS" w:eastAsia="Arial Unicode MS" w:hAnsi="Arial Unicode MS"/>
              <w:rtl w:val="0"/>
            </w:rPr>
            <w:t xml:space="preserve">或程式。</w:t>
          </w:r>
        </w:sdtContent>
      </w:sdt>
    </w:p>
    <w:p w:rsidR="00000000" w:rsidDel="00000000" w:rsidP="00000000" w:rsidRDefault="00000000" w:rsidRPr="00000000" w14:paraId="0000005B">
      <w:pPr>
        <w:numPr>
          <w:ilvl w:val="0"/>
          <w:numId w:val="9"/>
        </w:numPr>
        <w:ind w:left="720" w:hanging="360"/>
        <w:rPr>
          <w:rFonts w:ascii="Arimo" w:cs="Arimo" w:eastAsia="Arimo" w:hAnsi="Arimo"/>
        </w:rPr>
      </w:pPr>
      <w:sdt>
        <w:sdtPr>
          <w:tag w:val="goog_rdk_165"/>
        </w:sdtPr>
        <w:sdtContent>
          <w:r w:rsidDel="00000000" w:rsidR="00000000" w:rsidRPr="00000000">
            <w:rPr>
              <w:rFonts w:ascii="Arial Unicode MS" w:cs="Arial Unicode MS" w:eastAsia="Arial Unicode MS" w:hAnsi="Arial Unicode MS"/>
              <w:rtl w:val="0"/>
            </w:rPr>
            <w:t xml:space="preserve">Operation：表示該事件所執行的具體操作，例如讀取、寫入、創建等。</w:t>
          </w:r>
        </w:sdtContent>
      </w:sdt>
    </w:p>
    <w:p w:rsidR="00000000" w:rsidDel="00000000" w:rsidP="00000000" w:rsidRDefault="00000000" w:rsidRPr="00000000" w14:paraId="0000005C">
      <w:pPr>
        <w:numPr>
          <w:ilvl w:val="0"/>
          <w:numId w:val="9"/>
        </w:numPr>
        <w:ind w:left="720" w:hanging="360"/>
        <w:rPr>
          <w:rFonts w:ascii="Arimo" w:cs="Arimo" w:eastAsia="Arimo" w:hAnsi="Arimo"/>
        </w:rPr>
      </w:pPr>
      <w:sdt>
        <w:sdtPr>
          <w:tag w:val="goog_rdk_166"/>
        </w:sdtPr>
        <w:sdtContent>
          <w:r w:rsidDel="00000000" w:rsidR="00000000" w:rsidRPr="00000000">
            <w:rPr>
              <w:rFonts w:ascii="Arial Unicode MS" w:cs="Arial Unicode MS" w:eastAsia="Arial Unicode MS" w:hAnsi="Arial Unicode MS"/>
              <w:rtl w:val="0"/>
            </w:rPr>
            <w:t xml:space="preserve">Object entity：表示該事件所作用的</w:t>
          </w:r>
        </w:sdtContent>
      </w:sdt>
      <w:sdt>
        <w:sdtPr>
          <w:tag w:val="goog_rdk_167"/>
        </w:sdtPr>
        <w:sdtContent>
          <w:r w:rsidDel="00000000" w:rsidR="00000000" w:rsidRPr="00000000">
            <w:rPr>
              <w:rFonts w:ascii="Arial Unicode MS" w:cs="Arial Unicode MS" w:eastAsia="Arial Unicode MS" w:hAnsi="Arial Unicode MS"/>
              <w:rtl w:val="0"/>
            </w:rPr>
            <w:t xml:space="preserve">受</w:t>
          </w:r>
        </w:sdtContent>
      </w:sdt>
      <w:sdt>
        <w:sdtPr>
          <w:tag w:val="goog_rdk_168"/>
        </w:sdtPr>
        <w:sdtContent>
          <w:r w:rsidDel="00000000" w:rsidR="00000000" w:rsidRPr="00000000">
            <w:rPr>
              <w:rFonts w:ascii="Arial Unicode MS" w:cs="Arial Unicode MS" w:eastAsia="Arial Unicode MS" w:hAnsi="Arial Unicode MS"/>
              <w:rtl w:val="0"/>
            </w:rPr>
            <w:t xml:space="preserve">體，即受到該操作影響的資源，可能是檔案、註冊表、網路連接等。</w:t>
          </w:r>
        </w:sdtContent>
      </w:sdt>
    </w:p>
    <w:p w:rsidR="00000000" w:rsidDel="00000000" w:rsidP="00000000" w:rsidRDefault="00000000" w:rsidRPr="00000000" w14:paraId="0000005D">
      <w:pPr>
        <w:rPr>
          <w:rFonts w:ascii="Arimo" w:cs="Arimo" w:eastAsia="Arimo" w:hAnsi="Arimo"/>
        </w:rPr>
      </w:pPr>
      <w:r w:rsidDel="00000000" w:rsidR="00000000" w:rsidRPr="00000000">
        <w:rPr>
          <w:rtl w:val="0"/>
        </w:rPr>
      </w:r>
    </w:p>
    <w:p w:rsidR="00000000" w:rsidDel="00000000" w:rsidP="00000000" w:rsidRDefault="00000000" w:rsidRPr="00000000" w14:paraId="0000005E">
      <w:pPr>
        <w:rPr/>
      </w:pPr>
      <w:sdt>
        <w:sdtPr>
          <w:tag w:val="goog_rdk_169"/>
        </w:sdtPr>
        <w:sdtContent>
          <w:r w:rsidDel="00000000" w:rsidR="00000000" w:rsidRPr="00000000">
            <w:rPr>
              <w:rFonts w:ascii="Arial Unicode MS" w:cs="Arial Unicode MS" w:eastAsia="Arial Unicode MS" w:hAnsi="Arial Unicode MS"/>
              <w:rtl w:val="0"/>
            </w:rPr>
            <w:t xml:space="preserve">透過這種整理，我們能夠更清楚地看到每個事件的主要參與者、執行的操作和作用的對象，從而更深入地理解系統的運作和系統資源之間的關係，為後面階段的事件追蹤與分析提供了更清晰的框架和基礎。</w:t>
          </w:r>
        </w:sdtContent>
      </w:sdt>
      <w:r w:rsidDel="00000000" w:rsidR="00000000" w:rsidRPr="00000000">
        <w:rPr>
          <w:rtl w:val="0"/>
        </w:rPr>
      </w:r>
    </w:p>
    <w:p w:rsidR="00000000" w:rsidDel="00000000" w:rsidP="00000000" w:rsidRDefault="00000000" w:rsidRPr="00000000" w14:paraId="0000005F">
      <w:pPr>
        <w:rPr>
          <w:sz w:val="20"/>
          <w:szCs w:val="20"/>
        </w:rPr>
      </w:pPr>
      <w:r w:rsidDel="00000000" w:rsidR="00000000" w:rsidRPr="00000000">
        <w:rPr/>
        <w:drawing>
          <wp:inline distB="114300" distT="114300" distL="114300" distR="114300">
            <wp:extent cx="5938838" cy="3356297"/>
            <wp:effectExtent b="0" l="0" r="0" t="0"/>
            <wp:docPr id="54" name="image23.png"/>
            <a:graphic>
              <a:graphicData uri="http://schemas.openxmlformats.org/drawingml/2006/picture">
                <pic:pic>
                  <pic:nvPicPr>
                    <pic:cNvPr id="0" name="image23.png"/>
                    <pic:cNvPicPr preferRelativeResize="0"/>
                  </pic:nvPicPr>
                  <pic:blipFill>
                    <a:blip r:embed="rId12"/>
                    <a:srcRect b="0" l="233" r="233" t="0"/>
                    <a:stretch>
                      <a:fillRect/>
                    </a:stretch>
                  </pic:blipFill>
                  <pic:spPr>
                    <a:xfrm>
                      <a:off x="0" y="0"/>
                      <a:ext cx="5938838" cy="3356297"/>
                    </a:xfrm>
                    <a:prstGeom prst="rect"/>
                    <a:ln/>
                  </pic:spPr>
                </pic:pic>
              </a:graphicData>
            </a:graphic>
          </wp:inline>
        </w:drawing>
      </w:r>
      <w:sdt>
        <w:sdtPr>
          <w:tag w:val="goog_rdk_170"/>
        </w:sdtPr>
        <w:sdtContent>
          <w:r w:rsidDel="00000000" w:rsidR="00000000" w:rsidRPr="00000000">
            <w:rPr>
              <w:rFonts w:ascii="Arial Unicode MS" w:cs="Arial Unicode MS" w:eastAsia="Arial Unicode MS" w:hAnsi="Arial Unicode MS"/>
              <w:sz w:val="20"/>
              <w:szCs w:val="20"/>
              <w:rtl w:val="0"/>
            </w:rPr>
            <w:t xml:space="preserve">圖4. </w:t>
          </w:r>
        </w:sdtContent>
      </w:sdt>
      <w:sdt>
        <w:sdtPr>
          <w:tag w:val="goog_rdk_171"/>
        </w:sdtPr>
        <w:sdtContent>
          <w:r w:rsidDel="00000000" w:rsidR="00000000" w:rsidRPr="00000000">
            <w:rPr>
              <w:rFonts w:ascii="Arial Unicode MS" w:cs="Arial Unicode MS" w:eastAsia="Arial Unicode MS" w:hAnsi="Arial Unicode MS"/>
              <w:sz w:val="20"/>
              <w:szCs w:val="20"/>
              <w:rtl w:val="0"/>
            </w:rPr>
            <w:t xml:space="preserve">系統活動日誌在 Process Monitor 所顯示的畫面</w:t>
          </w:r>
        </w:sdtContent>
      </w:sdt>
    </w:p>
    <w:p w:rsidR="00000000" w:rsidDel="00000000" w:rsidP="00000000" w:rsidRDefault="00000000" w:rsidRPr="00000000" w14:paraId="00000060">
      <w:pPr>
        <w:rPr>
          <w:sz w:val="20"/>
          <w:szCs w:val="20"/>
        </w:rPr>
      </w:pPr>
      <w:r w:rsidDel="00000000" w:rsidR="00000000" w:rsidRPr="00000000">
        <w:rPr>
          <w:rtl w:val="0"/>
        </w:rPr>
      </w:r>
    </w:p>
    <w:p w:rsidR="00000000" w:rsidDel="00000000" w:rsidP="00000000" w:rsidRDefault="00000000" w:rsidRPr="00000000" w14:paraId="00000061">
      <w:pPr>
        <w:rPr>
          <w:rFonts w:ascii="Arimo" w:cs="Arimo" w:eastAsia="Arimo" w:hAnsi="Arimo"/>
        </w:rPr>
      </w:pPr>
      <w:r w:rsidDel="00000000" w:rsidR="00000000" w:rsidRPr="00000000">
        <w:rPr>
          <w:rFonts w:ascii="Arimo" w:cs="Arimo" w:eastAsia="Arimo" w:hAnsi="Arimo"/>
        </w:rPr>
        <w:drawing>
          <wp:inline distB="19050" distT="19050" distL="19050" distR="19050">
            <wp:extent cx="2027869" cy="3096400"/>
            <wp:effectExtent b="0" l="0" r="0" t="0"/>
            <wp:docPr id="3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027869" cy="3096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Arimo" w:cs="Arimo" w:eastAsia="Arimo" w:hAnsi="Arimo"/>
        </w:rPr>
      </w:pPr>
      <w:sdt>
        <w:sdtPr>
          <w:tag w:val="goog_rdk_172"/>
        </w:sdtPr>
        <w:sdtContent>
          <w:r w:rsidDel="00000000" w:rsidR="00000000" w:rsidRPr="00000000">
            <w:rPr>
              <w:rFonts w:ascii="Arial Unicode MS" w:cs="Arial Unicode MS" w:eastAsia="Arial Unicode MS" w:hAnsi="Arial Unicode MS"/>
              <w:sz w:val="20"/>
              <w:szCs w:val="20"/>
              <w:rtl w:val="0"/>
            </w:rPr>
            <w:t xml:space="preserve">圖5 Process Monitor 的所有欄位，打勾的為選擇的欄位</w:t>
          </w:r>
        </w:sdtContent>
      </w:sdt>
      <w:r w:rsidDel="00000000" w:rsidR="00000000" w:rsidRPr="00000000">
        <w:rPr>
          <w:rtl w:val="0"/>
        </w:rPr>
      </w:r>
    </w:p>
    <w:p w:rsidR="00000000" w:rsidDel="00000000" w:rsidP="00000000" w:rsidRDefault="00000000" w:rsidRPr="00000000" w14:paraId="00000063">
      <w:pPr>
        <w:rPr>
          <w:rFonts w:ascii="Arimo" w:cs="Arimo" w:eastAsia="Arimo" w:hAnsi="Arimo"/>
        </w:rPr>
      </w:pPr>
      <w:r w:rsidDel="00000000" w:rsidR="00000000" w:rsidRPr="00000000">
        <w:rPr>
          <w:rtl w:val="0"/>
        </w:rPr>
      </w:r>
    </w:p>
    <w:p w:rsidR="00000000" w:rsidDel="00000000" w:rsidP="00000000" w:rsidRDefault="00000000" w:rsidRPr="00000000" w14:paraId="00000064">
      <w:pPr>
        <w:rPr>
          <w:rFonts w:ascii="Arimo" w:cs="Arimo" w:eastAsia="Arimo" w:hAnsi="Arimo"/>
        </w:rPr>
      </w:pPr>
      <w:sdt>
        <w:sdtPr>
          <w:tag w:val="goog_rdk_173"/>
        </w:sdtPr>
        <w:sdtContent>
          <w:r w:rsidDel="00000000" w:rsidR="00000000" w:rsidRPr="00000000">
            <w:rPr>
              <w:rFonts w:ascii="Arial Unicode MS" w:cs="Arial Unicode MS" w:eastAsia="Arial Unicode MS" w:hAnsi="Arial Unicode MS"/>
              <w:rtl w:val="0"/>
            </w:rPr>
            <w:t xml:space="preserve">然而，Process Monitor </w:t>
          </w:r>
        </w:sdtContent>
      </w:sdt>
      <w:sdt>
        <w:sdtPr>
          <w:tag w:val="goog_rdk_174"/>
        </w:sdtPr>
        <w:sdtContent>
          <w:r w:rsidDel="00000000" w:rsidR="00000000" w:rsidRPr="00000000">
            <w:rPr>
              <w:rFonts w:ascii="Arial Unicode MS" w:cs="Arial Unicode MS" w:eastAsia="Arial Unicode MS" w:hAnsi="Arial Unicode MS"/>
              <w:rtl w:val="0"/>
            </w:rPr>
            <w:t xml:space="preserve">所</w:t>
          </w:r>
        </w:sdtContent>
      </w:sdt>
      <w:sdt>
        <w:sdtPr>
          <w:tag w:val="goog_rdk_175"/>
        </w:sdtPr>
        <w:sdtContent>
          <w:r w:rsidDel="00000000" w:rsidR="00000000" w:rsidRPr="00000000">
            <w:rPr>
              <w:rFonts w:ascii="Arial Unicode MS" w:cs="Arial Unicode MS" w:eastAsia="Arial Unicode MS" w:hAnsi="Arial Unicode MS"/>
              <w:rtl w:val="0"/>
            </w:rPr>
            <w:t xml:space="preserve">紀錄的系統事件並不會明確標註來自 Caldera 哪一個攻擊劇本的產生，為了解決這個問題，我們參考執行 Caldera 後生成的攻擊報告</w:t>
          </w:r>
        </w:sdtContent>
      </w:sdt>
      <w:r w:rsidDel="00000000" w:rsidR="00000000" w:rsidRPr="00000000">
        <w:rPr>
          <w:color w:val="0000ff"/>
          <w:rtl w:val="0"/>
        </w:rPr>
        <w:t xml:space="preserve">[19]</w:t>
      </w:r>
      <w:sdt>
        <w:sdtPr>
          <w:tag w:val="goog_rdk_176"/>
        </w:sdtPr>
        <w:sdtContent>
          <w:r w:rsidDel="00000000" w:rsidR="00000000" w:rsidRPr="00000000">
            <w:rPr>
              <w:rFonts w:ascii="Arial Unicode MS" w:cs="Arial Unicode MS" w:eastAsia="Arial Unicode MS" w:hAnsi="Arial Unicode MS"/>
              <w:rtl w:val="0"/>
            </w:rPr>
            <w:t xml:space="preserve">。在報告中，記錄了各個攻擊劇本產生的 Process ID 以及執行者的名稱。藉由這些資訊，我們可以將攻擊劇本的執行者與 Process Monitor 紀錄的 Process ID 和 Process Name 欄位對應起來，進而確定哪些系統日誌</w:t>
          </w:r>
        </w:sdtContent>
      </w:sdt>
      <w:sdt>
        <w:sdtPr>
          <w:tag w:val="goog_rdk_177"/>
        </w:sdtPr>
        <w:sdtContent>
          <w:r w:rsidDel="00000000" w:rsidR="00000000" w:rsidRPr="00000000">
            <w:rPr>
              <w:rFonts w:ascii="Arial Unicode MS" w:cs="Arial Unicode MS" w:eastAsia="Arial Unicode MS" w:hAnsi="Arial Unicode MS"/>
              <w:rtl w:val="0"/>
            </w:rPr>
            <w:t xml:space="preserve">事件</w:t>
          </w:r>
        </w:sdtContent>
      </w:sdt>
      <w:sdt>
        <w:sdtPr>
          <w:tag w:val="goog_rdk_178"/>
        </w:sdtPr>
        <w:sdtContent>
          <w:r w:rsidDel="00000000" w:rsidR="00000000" w:rsidRPr="00000000">
            <w:rPr>
              <w:rFonts w:ascii="Arial Unicode MS" w:cs="Arial Unicode MS" w:eastAsia="Arial Unicode MS" w:hAnsi="Arial Unicode MS"/>
              <w:rtl w:val="0"/>
            </w:rPr>
            <w:t xml:space="preserve">是由 Caldera 的特定攻擊劇本</w:t>
          </w:r>
        </w:sdtContent>
      </w:sdt>
      <w:sdt>
        <w:sdtPr>
          <w:tag w:val="goog_rdk_179"/>
        </w:sdtPr>
        <w:sdtContent>
          <w:r w:rsidDel="00000000" w:rsidR="00000000" w:rsidRPr="00000000">
            <w:rPr>
              <w:rFonts w:ascii="Arial Unicode MS" w:cs="Arial Unicode MS" w:eastAsia="Arial Unicode MS" w:hAnsi="Arial Unicode MS"/>
              <w:rtl w:val="0"/>
            </w:rPr>
            <w:t xml:space="preserve">所</w:t>
          </w:r>
        </w:sdtContent>
      </w:sdt>
      <w:sdt>
        <w:sdtPr>
          <w:tag w:val="goog_rdk_180"/>
        </w:sdtPr>
        <w:sdtContent>
          <w:r w:rsidDel="00000000" w:rsidR="00000000" w:rsidRPr="00000000">
            <w:rPr>
              <w:rFonts w:ascii="Arial Unicode MS" w:cs="Arial Unicode MS" w:eastAsia="Arial Unicode MS" w:hAnsi="Arial Unicode MS"/>
              <w:rtl w:val="0"/>
            </w:rPr>
            <w:t xml:space="preserve">產生的。這樣我們</w:t>
          </w:r>
        </w:sdtContent>
      </w:sdt>
      <w:sdt>
        <w:sdtPr>
          <w:tag w:val="goog_rdk_181"/>
        </w:sdtPr>
        <w:sdtContent>
          <w:r w:rsidDel="00000000" w:rsidR="00000000" w:rsidRPr="00000000">
            <w:rPr>
              <w:rFonts w:ascii="Arial Unicode MS" w:cs="Arial Unicode MS" w:eastAsia="Arial Unicode MS" w:hAnsi="Arial Unicode MS"/>
              <w:rtl w:val="0"/>
            </w:rPr>
            <w:t xml:space="preserve">就能對系統日誌裡的事件一一標記其為</w:t>
          </w:r>
        </w:sdtContent>
      </w:sdt>
      <w:r w:rsidDel="00000000" w:rsidR="00000000" w:rsidRPr="00000000">
        <w:rPr>
          <w:rFonts w:ascii="Arimo" w:cs="Arimo" w:eastAsia="Arimo" w:hAnsi="Arimo"/>
          <w:rtl w:val="0"/>
        </w:rPr>
        <w:t xml:space="preserve">Benign </w:t>
      </w:r>
      <w:sdt>
        <w:sdtPr>
          <w:tag w:val="goog_rdk_182"/>
        </w:sdtPr>
        <w:sdtContent>
          <w:r w:rsidDel="00000000" w:rsidR="00000000" w:rsidRPr="00000000">
            <w:rPr>
              <w:rFonts w:ascii="Arial Unicode MS" w:cs="Arial Unicode MS" w:eastAsia="Arial Unicode MS" w:hAnsi="Arial Unicode MS"/>
              <w:rtl w:val="0"/>
            </w:rPr>
            <w:t xml:space="preserve">或是</w:t>
          </w:r>
        </w:sdtContent>
      </w:sdt>
      <w:r w:rsidDel="00000000" w:rsidR="00000000" w:rsidRPr="00000000">
        <w:rPr>
          <w:rFonts w:ascii="Arimo" w:cs="Arimo" w:eastAsia="Arimo" w:hAnsi="Arimo"/>
          <w:rtl w:val="0"/>
        </w:rPr>
        <w:t xml:space="preserve">Attack Pattern </w:t>
      </w:r>
      <w:r w:rsidDel="00000000" w:rsidR="00000000" w:rsidRPr="00000000">
        <w:rPr>
          <w:rFonts w:ascii="Microsoft JhengHei" w:cs="Microsoft JhengHei" w:eastAsia="Microsoft JhengHei" w:hAnsi="Microsoft JhengHei"/>
          <w:rtl w:val="0"/>
        </w:rPr>
        <w:t xml:space="preserve">標籤</w:t>
      </w:r>
      <w:sdt>
        <w:sdtPr>
          <w:tag w:val="goog_rdk_183"/>
        </w:sdtPr>
        <w:sdtContent>
          <w:r w:rsidDel="00000000" w:rsidR="00000000" w:rsidRPr="00000000">
            <w:rPr>
              <w:rFonts w:ascii="Arial Unicode MS" w:cs="Arial Unicode MS" w:eastAsia="Arial Unicode MS" w:hAnsi="Arial Unicode MS"/>
              <w:rtl w:val="0"/>
            </w:rPr>
            <w:t xml:space="preserve">。</w:t>
          </w:r>
        </w:sdtContent>
      </w:sdt>
    </w:p>
    <w:p w:rsidR="00000000" w:rsidDel="00000000" w:rsidP="00000000" w:rsidRDefault="00000000" w:rsidRPr="00000000" w14:paraId="00000065">
      <w:pPr>
        <w:rPr>
          <w:rFonts w:ascii="Arimo" w:cs="Arimo" w:eastAsia="Arimo" w:hAnsi="Arimo"/>
        </w:rPr>
      </w:pPr>
      <w:r w:rsidDel="00000000" w:rsidR="00000000" w:rsidRPr="00000000">
        <w:rPr>
          <w:rtl w:val="0"/>
        </w:rPr>
      </w:r>
    </w:p>
    <w:p w:rsidR="00000000" w:rsidDel="00000000" w:rsidP="00000000" w:rsidRDefault="00000000" w:rsidRPr="00000000" w14:paraId="00000066">
      <w:pPr>
        <w:rPr>
          <w:rFonts w:ascii="Arimo" w:cs="Arimo" w:eastAsia="Arimo" w:hAnsi="Arimo"/>
        </w:rPr>
      </w:pPr>
      <w:sdt>
        <w:sdtPr>
          <w:tag w:val="goog_rdk_184"/>
        </w:sdtPr>
        <w:sdtContent>
          <w:r w:rsidDel="00000000" w:rsidR="00000000" w:rsidRPr="00000000">
            <w:rPr>
              <w:rFonts w:ascii="Arial Unicode MS" w:cs="Arial Unicode MS" w:eastAsia="Arial Unicode MS" w:hAnsi="Arial Unicode MS"/>
              <w:rtl w:val="0"/>
            </w:rPr>
            <w:t xml:space="preserve">總的來說，我們將 Process Monitor </w:t>
          </w:r>
        </w:sdtContent>
      </w:sdt>
      <w:sdt>
        <w:sdtPr>
          <w:tag w:val="goog_rdk_185"/>
        </w:sdtPr>
        <w:sdtContent>
          <w:r w:rsidDel="00000000" w:rsidR="00000000" w:rsidRPr="00000000">
            <w:rPr>
              <w:rFonts w:ascii="Arial Unicode MS" w:cs="Arial Unicode MS" w:eastAsia="Arial Unicode MS" w:hAnsi="Arial Unicode MS"/>
              <w:rtl w:val="0"/>
            </w:rPr>
            <w:t xml:space="preserve">錄製到的系統事件中</w:t>
          </w:r>
        </w:sdtContent>
      </w:sdt>
      <w:sdt>
        <w:sdtPr>
          <w:tag w:val="goog_rdk_186"/>
        </w:sdtPr>
        <w:sdtContent>
          <w:r w:rsidDel="00000000" w:rsidR="00000000" w:rsidRPr="00000000">
            <w:rPr>
              <w:rFonts w:ascii="Arial Unicode MS" w:cs="Arial Unicode MS" w:eastAsia="Arial Unicode MS" w:hAnsi="Arial Unicode MS"/>
              <w:rtl w:val="0"/>
            </w:rPr>
            <w:t xml:space="preserve">選</w:t>
          </w:r>
        </w:sdtContent>
      </w:sdt>
      <w:sdt>
        <w:sdtPr>
          <w:tag w:val="goog_rdk_187"/>
        </w:sdtPr>
        <w:sdtContent>
          <w:r w:rsidDel="00000000" w:rsidR="00000000" w:rsidRPr="00000000">
            <w:rPr>
              <w:rFonts w:ascii="Arial Unicode MS" w:cs="Arial Unicode MS" w:eastAsia="Arial Unicode MS" w:hAnsi="Arial Unicode MS"/>
              <w:rtl w:val="0"/>
            </w:rPr>
            <w:t xml:space="preserve">取</w:t>
          </w:r>
        </w:sdtContent>
      </w:sdt>
      <w:sdt>
        <w:sdtPr>
          <w:tag w:val="goog_rdk_188"/>
        </w:sdtPr>
        <w:sdtContent>
          <w:r w:rsidDel="00000000" w:rsidR="00000000" w:rsidRPr="00000000">
            <w:rPr>
              <w:rFonts w:ascii="Arial Unicode MS" w:cs="Arial Unicode MS" w:eastAsia="Arial Unicode MS" w:hAnsi="Arial Unicode MS"/>
              <w:rtl w:val="0"/>
            </w:rPr>
            <w:t xml:space="preserve">9個重要欄位，</w:t>
          </w:r>
        </w:sdtContent>
      </w:sdt>
      <w:sdt>
        <w:sdtPr>
          <w:tag w:val="goog_rdk_189"/>
        </w:sdtPr>
        <w:sdtContent>
          <w:r w:rsidDel="00000000" w:rsidR="00000000" w:rsidRPr="00000000">
            <w:rPr>
              <w:rFonts w:ascii="Arial Unicode MS" w:cs="Arial Unicode MS" w:eastAsia="Arial Unicode MS" w:hAnsi="Arial Unicode MS"/>
              <w:rtl w:val="0"/>
            </w:rPr>
            <w:t xml:space="preserve">將其整理整 </w:t>
          </w:r>
        </w:sdtContent>
      </w:sdt>
      <w:sdt>
        <w:sdtPr>
          <w:tag w:val="goog_rdk_190"/>
        </w:sdtPr>
        <w:sdtContent>
          <w:r w:rsidDel="00000000" w:rsidR="00000000" w:rsidRPr="00000000">
            <w:rPr>
              <w:rFonts w:ascii="Arial Unicode MS" w:cs="Arial Unicode MS" w:eastAsia="Arial Unicode MS" w:hAnsi="Arial Unicode MS"/>
              <w:rtl w:val="0"/>
            </w:rPr>
            <w:t xml:space="preserve">Subject entity / Relation(Operation) / Object Entity 的形式</w:t>
          </w:r>
        </w:sdtContent>
      </w:sdt>
      <w:sdt>
        <w:sdtPr>
          <w:tag w:val="goog_rdk_191"/>
        </w:sdtPr>
        <w:sdtContent>
          <w:r w:rsidDel="00000000" w:rsidR="00000000" w:rsidRPr="00000000">
            <w:rPr>
              <w:rFonts w:ascii="Arial Unicode MS" w:cs="Arial Unicode MS" w:eastAsia="Arial Unicode MS" w:hAnsi="Arial Unicode MS"/>
              <w:rtl w:val="0"/>
            </w:rPr>
            <w:t xml:space="preserve">，並將其</w:t>
          </w:r>
        </w:sdtContent>
      </w:sdt>
      <w:sdt>
        <w:sdtPr>
          <w:tag w:val="goog_rdk_192"/>
        </w:sdtPr>
        <w:sdtContent>
          <w:r w:rsidDel="00000000" w:rsidR="00000000" w:rsidRPr="00000000">
            <w:rPr>
              <w:rFonts w:ascii="Arial Unicode MS" w:cs="Arial Unicode MS" w:eastAsia="Arial Unicode MS" w:hAnsi="Arial Unicode MS"/>
              <w:rtl w:val="0"/>
            </w:rPr>
            <w:t xml:space="preserve">與 Caldera 的劇本 ID 對應，整理成了 JSON 格式，如 </w:t>
          </w:r>
        </w:sdtContent>
      </w:sdt>
      <w:sdt>
        <w:sdtPr>
          <w:tag w:val="goog_rdk_193"/>
        </w:sdtPr>
        <w:sdtContent>
          <w:r w:rsidDel="00000000" w:rsidR="00000000" w:rsidRPr="00000000">
            <w:rPr>
              <w:rFonts w:ascii="Arial Unicode MS" w:cs="Arial Unicode MS" w:eastAsia="Arial Unicode MS" w:hAnsi="Arial Unicode MS"/>
              <w:color w:val="0000ff"/>
              <w:rtl w:val="0"/>
            </w:rPr>
            <w:t xml:space="preserve">圖6 </w:t>
          </w:r>
        </w:sdtContent>
      </w:sdt>
      <w:sdt>
        <w:sdtPr>
          <w:tag w:val="goog_rdk_194"/>
        </w:sdtPr>
        <w:sdtContent>
          <w:r w:rsidDel="00000000" w:rsidR="00000000" w:rsidRPr="00000000">
            <w:rPr>
              <w:rFonts w:ascii="Arial Unicode MS" w:cs="Arial Unicode MS" w:eastAsia="Arial Unicode MS" w:hAnsi="Arial Unicode MS"/>
              <w:rtl w:val="0"/>
            </w:rPr>
            <w:t xml:space="preserve">所示。</w:t>
          </w:r>
        </w:sdtContent>
      </w:sdt>
      <w:sdt>
        <w:sdtPr>
          <w:tag w:val="goog_rdk_195"/>
        </w:sdtPr>
        <w:sdtContent>
          <w:r w:rsidDel="00000000" w:rsidR="00000000" w:rsidRPr="00000000">
            <w:rPr>
              <w:rFonts w:ascii="Arial Unicode MS" w:cs="Arial Unicode MS" w:eastAsia="Arial Unicode MS" w:hAnsi="Arial Unicode MS"/>
              <w:color w:val="0000ff"/>
              <w:rtl w:val="0"/>
            </w:rPr>
            <w:t xml:space="preserve">表1</w:t>
          </w:r>
        </w:sdtContent>
      </w:sdt>
      <w:sdt>
        <w:sdtPr>
          <w:tag w:val="goog_rdk_196"/>
        </w:sdtPr>
        <w:sdtContent>
          <w:r w:rsidDel="00000000" w:rsidR="00000000" w:rsidRPr="00000000">
            <w:rPr>
              <w:rFonts w:ascii="Arial Unicode MS" w:cs="Arial Unicode MS" w:eastAsia="Arial Unicode MS" w:hAnsi="Arial Unicode MS"/>
              <w:rtl w:val="0"/>
            </w:rPr>
            <w:t xml:space="preserve"> 列出整理後的事件屬性與對應回原本 Process Monitor 的欄位。</w:t>
          </w:r>
        </w:sdtContent>
      </w:sdt>
    </w:p>
    <w:p w:rsidR="00000000" w:rsidDel="00000000" w:rsidP="00000000" w:rsidRDefault="00000000" w:rsidRPr="00000000" w14:paraId="00000067">
      <w:pPr>
        <w:rPr>
          <w:color w:val="f3f3f3"/>
          <w:sz w:val="28"/>
          <w:szCs w:val="28"/>
        </w:rPr>
      </w:pPr>
      <w:r w:rsidDel="00000000" w:rsidR="00000000" w:rsidRPr="00000000">
        <w:rPr>
          <w:rtl w:val="0"/>
        </w:rPr>
      </w:r>
    </w:p>
    <w:p w:rsidR="00000000" w:rsidDel="00000000" w:rsidP="00000000" w:rsidRDefault="00000000" w:rsidRPr="00000000" w14:paraId="00000068">
      <w:pPr>
        <w:rPr>
          <w:rFonts w:ascii="Arimo" w:cs="Arimo" w:eastAsia="Arimo" w:hAnsi="Arimo"/>
          <w:i w:val="1"/>
          <w:sz w:val="20"/>
          <w:szCs w:val="20"/>
        </w:rPr>
      </w:pPr>
      <w:r w:rsidDel="00000000" w:rsidR="00000000" w:rsidRPr="00000000">
        <w:rPr>
          <w:color w:val="f3f3f3"/>
          <w:sz w:val="28"/>
          <w:szCs w:val="28"/>
        </w:rPr>
        <w:drawing>
          <wp:inline distB="114300" distT="114300" distL="114300" distR="114300">
            <wp:extent cx="5731200" cy="2260600"/>
            <wp:effectExtent b="12700" l="12700" r="12700" t="12700"/>
            <wp:docPr id="5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2260600"/>
                    </a:xfrm>
                    <a:prstGeom prst="rect"/>
                    <a:ln w="12700">
                      <a:solidFill>
                        <a:srgbClr val="000000"/>
                      </a:solidFill>
                      <a:prstDash val="solid"/>
                    </a:ln>
                  </pic:spPr>
                </pic:pic>
              </a:graphicData>
            </a:graphic>
          </wp:inline>
        </w:drawing>
      </w:r>
      <w:sdt>
        <w:sdtPr>
          <w:tag w:val="goog_rdk_197"/>
        </w:sdtPr>
        <w:sdtContent>
          <w:r w:rsidDel="00000000" w:rsidR="00000000" w:rsidRPr="00000000">
            <w:rPr>
              <w:rFonts w:ascii="Arial Unicode MS" w:cs="Arial Unicode MS" w:eastAsia="Arial Unicode MS" w:hAnsi="Arial Unicode MS"/>
              <w:sz w:val="20"/>
              <w:szCs w:val="20"/>
              <w:rtl w:val="0"/>
            </w:rPr>
            <w:t xml:space="preserve">圖6. 整理好的系統事件格式，此圖為一個系統事件包含的所有資料</w:t>
          </w:r>
        </w:sdtContent>
      </w:sdt>
      <w:r w:rsidDel="00000000" w:rsidR="00000000" w:rsidRPr="00000000">
        <w:rPr>
          <w:rtl w:val="0"/>
        </w:rPr>
      </w:r>
    </w:p>
    <w:p w:rsidR="00000000" w:rsidDel="00000000" w:rsidP="00000000" w:rsidRDefault="00000000" w:rsidRPr="00000000" w14:paraId="00000069">
      <w:pPr>
        <w:rPr>
          <w:rFonts w:ascii="Arimo" w:cs="Arimo" w:eastAsia="Arimo" w:hAnsi="Arimo"/>
        </w:rPr>
      </w:pPr>
      <w:r w:rsidDel="00000000" w:rsidR="00000000" w:rsidRPr="00000000">
        <w:rPr>
          <w:rtl w:val="0"/>
        </w:rPr>
      </w:r>
    </w:p>
    <w:tbl>
      <w:tblPr>
        <w:tblStyle w:val="Table1"/>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2010"/>
        <w:gridCol w:w="1950"/>
        <w:gridCol w:w="3060"/>
        <w:tblGridChange w:id="0">
          <w:tblGrid>
            <w:gridCol w:w="2010"/>
            <w:gridCol w:w="2010"/>
            <w:gridCol w:w="1950"/>
            <w:gridCol w:w="30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A">
            <w:pPr>
              <w:widowControl w:val="0"/>
              <w:pBdr>
                <w:top w:space="0" w:sz="0" w:val="nil"/>
                <w:left w:space="0" w:sz="0" w:val="nil"/>
                <w:bottom w:space="0" w:sz="0" w:val="nil"/>
                <w:right w:space="0" w:sz="0" w:val="nil"/>
                <w:between w:space="0" w:sz="0" w:val="nil"/>
              </w:pBdr>
              <w:spacing w:line="240" w:lineRule="auto"/>
              <w:rPr>
                <w:rFonts w:ascii="Arimo" w:cs="Arimo" w:eastAsia="Arimo" w:hAnsi="Arimo"/>
                <w:b w:val="1"/>
              </w:rPr>
            </w:pPr>
            <w:sdt>
              <w:sdtPr>
                <w:tag w:val="goog_rdk_198"/>
              </w:sdtPr>
              <w:sdtContent>
                <w:r w:rsidDel="00000000" w:rsidR="00000000" w:rsidRPr="00000000">
                  <w:rPr>
                    <w:rFonts w:ascii="Arial Unicode MS" w:cs="Arial Unicode MS" w:eastAsia="Arial Unicode MS" w:hAnsi="Arial Unicode MS"/>
                    <w:b w:val="1"/>
                    <w:rtl w:val="0"/>
                  </w:rPr>
                  <w:t xml:space="preserve">系統事件屬性</w:t>
                </w:r>
              </w:sdtContent>
            </w:sdt>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spacing w:line="240" w:lineRule="auto"/>
              <w:rPr>
                <w:rFonts w:ascii="Arimo" w:cs="Arimo" w:eastAsia="Arimo" w:hAnsi="Arimo"/>
                <w:b w:val="1"/>
              </w:rPr>
            </w:pPr>
            <w:sdt>
              <w:sdtPr>
                <w:tag w:val="goog_rdk_199"/>
              </w:sdtPr>
              <w:sdtContent>
                <w:r w:rsidDel="00000000" w:rsidR="00000000" w:rsidRPr="00000000">
                  <w:rPr>
                    <w:rFonts w:ascii="Arial Unicode MS" w:cs="Arial Unicode MS" w:eastAsia="Arial Unicode MS" w:hAnsi="Arial Unicode MS"/>
                    <w:b w:val="1"/>
                    <w:rtl w:val="0"/>
                  </w:rPr>
                  <w:t xml:space="preserve">來源</w:t>
                </w:r>
              </w:sdtContent>
            </w:sdt>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pBdr>
                <w:top w:space="0" w:sz="0" w:val="nil"/>
                <w:left w:space="0" w:sz="0" w:val="nil"/>
                <w:bottom w:space="0" w:sz="0" w:val="nil"/>
                <w:right w:space="0" w:sz="0" w:val="nil"/>
                <w:between w:space="0" w:sz="0" w:val="nil"/>
              </w:pBdr>
              <w:spacing w:line="240" w:lineRule="auto"/>
              <w:rPr>
                <w:rFonts w:ascii="Arimo" w:cs="Arimo" w:eastAsia="Arimo" w:hAnsi="Arimo"/>
                <w:b w:val="1"/>
              </w:rPr>
            </w:pPr>
            <w:sdt>
              <w:sdtPr>
                <w:tag w:val="goog_rdk_200"/>
              </w:sdtPr>
              <w:sdtContent>
                <w:r w:rsidDel="00000000" w:rsidR="00000000" w:rsidRPr="00000000">
                  <w:rPr>
                    <w:rFonts w:ascii="Arial Unicode MS" w:cs="Arial Unicode MS" w:eastAsia="Arial Unicode MS" w:hAnsi="Arial Unicode MS"/>
                    <w:b w:val="1"/>
                    <w:rtl w:val="0"/>
                  </w:rPr>
                  <w:t xml:space="preserve">來源欄位</w:t>
                </w:r>
              </w:sdtContent>
            </w:sdt>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pBdr>
                <w:top w:space="0" w:sz="0" w:val="nil"/>
                <w:left w:space="0" w:sz="0" w:val="nil"/>
                <w:bottom w:space="0" w:sz="0" w:val="nil"/>
                <w:right w:space="0" w:sz="0" w:val="nil"/>
                <w:between w:space="0" w:sz="0" w:val="nil"/>
              </w:pBdr>
              <w:spacing w:line="240" w:lineRule="auto"/>
              <w:rPr>
                <w:rFonts w:ascii="Arimo" w:cs="Arimo" w:eastAsia="Arimo" w:hAnsi="Arimo"/>
                <w:b w:val="1"/>
              </w:rPr>
            </w:pPr>
            <w:sdt>
              <w:sdtPr>
                <w:tag w:val="goog_rdk_201"/>
              </w:sdtPr>
              <w:sdtContent>
                <w:r w:rsidDel="00000000" w:rsidR="00000000" w:rsidRPr="00000000">
                  <w:rPr>
                    <w:rFonts w:ascii="Arial Unicode MS" w:cs="Arial Unicode MS" w:eastAsia="Arial Unicode MS" w:hAnsi="Arial Unicode MS"/>
                    <w:b w:val="1"/>
                    <w:rtl w:val="0"/>
                  </w:rPr>
                  <w:t xml:space="preserve">定義</w:t>
                </w:r>
              </w:sdtContent>
            </w:sdt>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E">
            <w:pPr>
              <w:widowControl w:val="0"/>
              <w:pBdr>
                <w:top w:space="0" w:sz="0" w:val="nil"/>
                <w:left w:space="0" w:sz="0" w:val="nil"/>
                <w:bottom w:space="0" w:sz="0" w:val="nil"/>
                <w:right w:space="0" w:sz="0" w:val="nil"/>
                <w:between w:space="0" w:sz="0" w:val="nil"/>
              </w:pBdr>
              <w:spacing w:line="240" w:lineRule="auto"/>
              <w:rPr>
                <w:rFonts w:ascii="Arimo" w:cs="Arimo" w:eastAsia="Arimo" w:hAnsi="Arimo"/>
              </w:rPr>
            </w:pPr>
            <w:r w:rsidDel="00000000" w:rsidR="00000000" w:rsidRPr="00000000">
              <w:rPr>
                <w:rFonts w:ascii="Arimo" w:cs="Arimo" w:eastAsia="Arimo" w:hAnsi="Arimo"/>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spacing w:line="240" w:lineRule="auto"/>
              <w:rPr>
                <w:rFonts w:ascii="Arimo" w:cs="Arimo" w:eastAsia="Arimo" w:hAnsi="Arimo"/>
              </w:rPr>
            </w:pPr>
            <w:r w:rsidDel="00000000" w:rsidR="00000000" w:rsidRPr="00000000">
              <w:rPr>
                <w:rFonts w:ascii="Arimo" w:cs="Arimo" w:eastAsia="Arimo" w:hAnsi="Arimo"/>
                <w:rtl w:val="0"/>
              </w:rPr>
              <w:t xml:space="preserve">Process Monitor</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spacing w:line="240" w:lineRule="auto"/>
              <w:rPr>
                <w:rFonts w:ascii="Arimo" w:cs="Arimo" w:eastAsia="Arimo" w:hAnsi="Arimo"/>
              </w:rPr>
            </w:pPr>
            <w:r w:rsidDel="00000000" w:rsidR="00000000" w:rsidRPr="00000000">
              <w:rPr>
                <w:rFonts w:ascii="Arimo" w:cs="Arimo" w:eastAsia="Arimo" w:hAnsi="Arimo"/>
                <w:rtl w:val="0"/>
              </w:rPr>
              <w:t xml:space="preserve">Time of Day</w:t>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pBdr>
                <w:top w:space="0" w:sz="0" w:val="nil"/>
                <w:left w:space="0" w:sz="0" w:val="nil"/>
                <w:bottom w:space="0" w:sz="0" w:val="nil"/>
                <w:right w:space="0" w:sz="0" w:val="nil"/>
                <w:between w:space="0" w:sz="0" w:val="nil"/>
              </w:pBdr>
              <w:spacing w:line="240" w:lineRule="auto"/>
              <w:rPr>
                <w:rFonts w:ascii="Arimo" w:cs="Arimo" w:eastAsia="Arimo" w:hAnsi="Arimo"/>
              </w:rPr>
            </w:pPr>
            <w:sdt>
              <w:sdtPr>
                <w:tag w:val="goog_rdk_202"/>
              </w:sdtPr>
              <w:sdtContent>
                <w:r w:rsidDel="00000000" w:rsidR="00000000" w:rsidRPr="00000000">
                  <w:rPr>
                    <w:rFonts w:ascii="Arial Unicode MS" w:cs="Arial Unicode MS" w:eastAsia="Arial Unicode MS" w:hAnsi="Arial Unicode MS"/>
                    <w:rtl w:val="0"/>
                  </w:rPr>
                  <w:t xml:space="preserve">該事件發生的時間戳。</w:t>
                </w:r>
              </w:sdtContent>
            </w:sdt>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2">
            <w:pPr>
              <w:widowControl w:val="0"/>
              <w:spacing w:line="240" w:lineRule="auto"/>
              <w:rPr>
                <w:rFonts w:ascii="Arimo" w:cs="Arimo" w:eastAsia="Arimo" w:hAnsi="Arimo"/>
              </w:rPr>
            </w:pPr>
            <w:r w:rsidDel="00000000" w:rsidR="00000000" w:rsidRPr="00000000">
              <w:rPr>
                <w:rFonts w:ascii="Arimo" w:cs="Arimo" w:eastAsia="Arimo" w:hAnsi="Arimo"/>
                <w:rtl w:val="0"/>
              </w:rPr>
              <w:t xml:space="preserve">Subject Attributes</w:t>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spacing w:line="240" w:lineRule="auto"/>
              <w:rPr>
                <w:rFonts w:ascii="Arimo" w:cs="Arimo" w:eastAsia="Arimo" w:hAnsi="Arimo"/>
              </w:rPr>
            </w:pPr>
            <w:r w:rsidDel="00000000" w:rsidR="00000000" w:rsidRPr="00000000">
              <w:rPr>
                <w:rFonts w:ascii="Arimo" w:cs="Arimo" w:eastAsia="Arimo" w:hAnsi="Arimo"/>
                <w:rtl w:val="0"/>
              </w:rPr>
              <w:t xml:space="preserve">Process Monitor</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spacing w:line="240" w:lineRule="auto"/>
              <w:rPr>
                <w:rFonts w:ascii="Arimo" w:cs="Arimo" w:eastAsia="Arimo" w:hAnsi="Arimo"/>
              </w:rPr>
            </w:pPr>
            <w:sdt>
              <w:sdtPr>
                <w:tag w:val="goog_rdk_203"/>
              </w:sdtPr>
              <w:sdtContent>
                <w:r w:rsidDel="00000000" w:rsidR="00000000" w:rsidRPr="00000000">
                  <w:rPr>
                    <w:rFonts w:ascii="Arial Unicode MS" w:cs="Arial Unicode MS" w:eastAsia="Arial Unicode MS" w:hAnsi="Arial Unicode MS"/>
                    <w:rtl w:val="0"/>
                  </w:rPr>
                  <w:t xml:space="preserve">Process ID、</w:t>
                </w:r>
              </w:sdtContent>
            </w:sdt>
          </w:p>
          <w:p w:rsidR="00000000" w:rsidDel="00000000" w:rsidP="00000000" w:rsidRDefault="00000000" w:rsidRPr="00000000" w14:paraId="00000075">
            <w:pPr>
              <w:widowControl w:val="0"/>
              <w:spacing w:line="240" w:lineRule="auto"/>
              <w:rPr>
                <w:rFonts w:ascii="Arimo" w:cs="Arimo" w:eastAsia="Arimo" w:hAnsi="Arimo"/>
              </w:rPr>
            </w:pPr>
            <w:sdt>
              <w:sdtPr>
                <w:tag w:val="goog_rdk_204"/>
              </w:sdtPr>
              <w:sdtContent>
                <w:r w:rsidDel="00000000" w:rsidR="00000000" w:rsidRPr="00000000">
                  <w:rPr>
                    <w:rFonts w:ascii="Arial Unicode MS" w:cs="Arial Unicode MS" w:eastAsia="Arial Unicode MS" w:hAnsi="Arial Unicode MS"/>
                    <w:rtl w:val="0"/>
                  </w:rPr>
                  <w:t xml:space="preserve">Process Name、</w:t>
                </w:r>
              </w:sdtContent>
            </w:sdt>
          </w:p>
          <w:p w:rsidR="00000000" w:rsidDel="00000000" w:rsidP="00000000" w:rsidRDefault="00000000" w:rsidRPr="00000000" w14:paraId="00000076">
            <w:pPr>
              <w:widowControl w:val="0"/>
              <w:spacing w:line="240" w:lineRule="auto"/>
              <w:rPr>
                <w:rFonts w:ascii="Arimo" w:cs="Arimo" w:eastAsia="Arimo" w:hAnsi="Arimo"/>
              </w:rPr>
            </w:pPr>
            <w:sdt>
              <w:sdtPr>
                <w:tag w:val="goog_rdk_205"/>
              </w:sdtPr>
              <w:sdtContent>
                <w:r w:rsidDel="00000000" w:rsidR="00000000" w:rsidRPr="00000000">
                  <w:rPr>
                    <w:rFonts w:ascii="Arial Unicode MS" w:cs="Arial Unicode MS" w:eastAsia="Arial Unicode MS" w:hAnsi="Arial Unicode MS"/>
                    <w:rtl w:val="0"/>
                  </w:rPr>
                  <w:t xml:space="preserve">Image Path、</w:t>
                </w:r>
              </w:sdtContent>
            </w:sdt>
          </w:p>
          <w:p w:rsidR="00000000" w:rsidDel="00000000" w:rsidP="00000000" w:rsidRDefault="00000000" w:rsidRPr="00000000" w14:paraId="00000077">
            <w:pPr>
              <w:widowControl w:val="0"/>
              <w:spacing w:line="240" w:lineRule="auto"/>
              <w:rPr>
                <w:rFonts w:ascii="Arimo" w:cs="Arimo" w:eastAsia="Arimo" w:hAnsi="Arimo"/>
              </w:rPr>
            </w:pPr>
            <w:r w:rsidDel="00000000" w:rsidR="00000000" w:rsidRPr="00000000">
              <w:rPr>
                <w:rFonts w:ascii="Arimo" w:cs="Arimo" w:eastAsia="Arimo" w:hAnsi="Arimo"/>
                <w:rtl w:val="0"/>
              </w:rPr>
              <w:t xml:space="preserve">Command Line</w:t>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spacing w:line="240" w:lineRule="auto"/>
              <w:rPr>
                <w:rFonts w:ascii="Arimo" w:cs="Arimo" w:eastAsia="Arimo" w:hAnsi="Arimo"/>
              </w:rPr>
            </w:pPr>
            <w:sdt>
              <w:sdtPr>
                <w:tag w:val="goog_rdk_206"/>
              </w:sdtPr>
              <w:sdtContent>
                <w:r w:rsidDel="00000000" w:rsidR="00000000" w:rsidRPr="00000000">
                  <w:rPr>
                    <w:rFonts w:ascii="Arial Unicode MS" w:cs="Arial Unicode MS" w:eastAsia="Arial Unicode MS" w:hAnsi="Arial Unicode MS"/>
                    <w:rtl w:val="0"/>
                  </w:rPr>
                  <w:t xml:space="preserve">Subject entity的屬性</w:t>
                </w:r>
              </w:sdtContent>
            </w:sdt>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spacing w:line="240" w:lineRule="auto"/>
              <w:rPr>
                <w:rFonts w:ascii="Arimo" w:cs="Arimo" w:eastAsia="Arimo" w:hAnsi="Arimo"/>
              </w:rPr>
            </w:pPr>
            <w:r w:rsidDel="00000000" w:rsidR="00000000" w:rsidRPr="00000000">
              <w:rPr>
                <w:rFonts w:ascii="Arimo" w:cs="Arimo" w:eastAsia="Arimo" w:hAnsi="Arimo"/>
                <w:rtl w:val="0"/>
              </w:rPr>
              <w:t xml:space="preserve">Subject UUID</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spacing w:line="240" w:lineRule="auto"/>
              <w:rPr>
                <w:rFonts w:ascii="Arimo" w:cs="Arimo" w:eastAsia="Arimo" w:hAnsi="Arimo"/>
              </w:rPr>
            </w:pPr>
            <w:r w:rsidDel="00000000" w:rsidR="00000000" w:rsidRPr="00000000">
              <w:rPr>
                <w:rFonts w:ascii="Arimo" w:cs="Arimo" w:eastAsia="Arimo" w:hAnsi="Arimo"/>
                <w:rtl w:val="0"/>
              </w:rPr>
              <w:t xml:space="preserve">Process Monitor</w:t>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spacing w:line="240" w:lineRule="auto"/>
              <w:rPr>
                <w:rFonts w:ascii="Arimo" w:cs="Arimo" w:eastAsia="Arimo" w:hAnsi="Arimo"/>
              </w:rPr>
            </w:pPr>
            <w:sdt>
              <w:sdtPr>
                <w:tag w:val="goog_rdk_207"/>
              </w:sdtPr>
              <w:sdtContent>
                <w:r w:rsidDel="00000000" w:rsidR="00000000" w:rsidRPr="00000000">
                  <w:rPr>
                    <w:rFonts w:ascii="Arial Unicode MS" w:cs="Arial Unicode MS" w:eastAsia="Arial Unicode MS" w:hAnsi="Arial Unicode MS"/>
                    <w:rtl w:val="0"/>
                  </w:rPr>
                  <w:t xml:space="preserve">Process ID、</w:t>
                </w:r>
              </w:sdtContent>
            </w:sdt>
          </w:p>
          <w:p w:rsidR="00000000" w:rsidDel="00000000" w:rsidP="00000000" w:rsidRDefault="00000000" w:rsidRPr="00000000" w14:paraId="0000007C">
            <w:pPr>
              <w:widowControl w:val="0"/>
              <w:spacing w:line="240" w:lineRule="auto"/>
              <w:rPr>
                <w:rFonts w:ascii="Arimo" w:cs="Arimo" w:eastAsia="Arimo" w:hAnsi="Arimo"/>
              </w:rPr>
            </w:pPr>
            <w:sdt>
              <w:sdtPr>
                <w:tag w:val="goog_rdk_208"/>
              </w:sdtPr>
              <w:sdtContent>
                <w:r w:rsidDel="00000000" w:rsidR="00000000" w:rsidRPr="00000000">
                  <w:rPr>
                    <w:rFonts w:ascii="Arial Unicode MS" w:cs="Arial Unicode MS" w:eastAsia="Arial Unicode MS" w:hAnsi="Arial Unicode MS"/>
                    <w:rtl w:val="0"/>
                  </w:rPr>
                  <w:t xml:space="preserve">Process Name、</w:t>
                </w:r>
              </w:sdtContent>
            </w:sdt>
          </w:p>
          <w:p w:rsidR="00000000" w:rsidDel="00000000" w:rsidP="00000000" w:rsidRDefault="00000000" w:rsidRPr="00000000" w14:paraId="0000007D">
            <w:pPr>
              <w:widowControl w:val="0"/>
              <w:spacing w:line="240" w:lineRule="auto"/>
              <w:rPr>
                <w:rFonts w:ascii="Arimo" w:cs="Arimo" w:eastAsia="Arimo" w:hAnsi="Arimo"/>
              </w:rPr>
            </w:pPr>
            <w:sdt>
              <w:sdtPr>
                <w:tag w:val="goog_rdk_209"/>
              </w:sdtPr>
              <w:sdtContent>
                <w:r w:rsidDel="00000000" w:rsidR="00000000" w:rsidRPr="00000000">
                  <w:rPr>
                    <w:rFonts w:ascii="Arial Unicode MS" w:cs="Arial Unicode MS" w:eastAsia="Arial Unicode MS" w:hAnsi="Arial Unicode MS"/>
                    <w:rtl w:val="0"/>
                  </w:rPr>
                  <w:t xml:space="preserve">Image Path、</w:t>
                </w:r>
              </w:sdtContent>
            </w:sdt>
          </w:p>
          <w:p w:rsidR="00000000" w:rsidDel="00000000" w:rsidP="00000000" w:rsidRDefault="00000000" w:rsidRPr="00000000" w14:paraId="0000007E">
            <w:pPr>
              <w:widowControl w:val="0"/>
              <w:spacing w:line="240" w:lineRule="auto"/>
              <w:rPr>
                <w:rFonts w:ascii="Arimo" w:cs="Arimo" w:eastAsia="Arimo" w:hAnsi="Arimo"/>
              </w:rPr>
            </w:pPr>
            <w:r w:rsidDel="00000000" w:rsidR="00000000" w:rsidRPr="00000000">
              <w:rPr>
                <w:rFonts w:ascii="Arimo" w:cs="Arimo" w:eastAsia="Arimo" w:hAnsi="Arimo"/>
                <w:rtl w:val="0"/>
              </w:rPr>
              <w:t xml:space="preserve">Command Line</w:t>
            </w:r>
          </w:p>
        </w:tc>
        <w:tc>
          <w:tcPr>
            <w:shd w:fill="auto" w:val="clear"/>
            <w:tcMar>
              <w:top w:w="100.0" w:type="dxa"/>
              <w:left w:w="100.0" w:type="dxa"/>
              <w:bottom w:w="100.0" w:type="dxa"/>
              <w:right w:w="100.0" w:type="dxa"/>
            </w:tcMar>
          </w:tcPr>
          <w:p w:rsidR="00000000" w:rsidDel="00000000" w:rsidP="00000000" w:rsidRDefault="00000000" w:rsidRPr="00000000" w14:paraId="0000007F">
            <w:pPr>
              <w:widowControl w:val="0"/>
              <w:spacing w:line="240" w:lineRule="auto"/>
              <w:rPr>
                <w:rFonts w:ascii="Arimo" w:cs="Arimo" w:eastAsia="Arimo" w:hAnsi="Arimo"/>
              </w:rPr>
            </w:pPr>
            <w:sdt>
              <w:sdtPr>
                <w:tag w:val="goog_rdk_210"/>
              </w:sdtPr>
              <w:sdtContent>
                <w:r w:rsidDel="00000000" w:rsidR="00000000" w:rsidRPr="00000000">
                  <w:rPr>
                    <w:rFonts w:ascii="Arial Unicode MS" w:cs="Arial Unicode MS" w:eastAsia="Arial Unicode MS" w:hAnsi="Arial Unicode MS"/>
                    <w:rtl w:val="0"/>
                  </w:rPr>
                  <w:t xml:space="preserve">Subject entity的唯一識別碼</w:t>
                </w:r>
              </w:sdtContent>
            </w:sdt>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0">
            <w:pPr>
              <w:widowControl w:val="0"/>
              <w:spacing w:line="240" w:lineRule="auto"/>
              <w:rPr>
                <w:rFonts w:ascii="Arimo" w:cs="Arimo" w:eastAsia="Arimo" w:hAnsi="Arimo"/>
              </w:rPr>
            </w:pPr>
            <w:r w:rsidDel="00000000" w:rsidR="00000000" w:rsidRPr="00000000">
              <w:rPr>
                <w:rFonts w:ascii="Arimo" w:cs="Arimo" w:eastAsia="Arimo" w:hAnsi="Arimo"/>
                <w:rtl w:val="0"/>
              </w:rPr>
              <w:t xml:space="preserve">Object Attributes</w:t>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spacing w:line="240" w:lineRule="auto"/>
              <w:rPr>
                <w:rFonts w:ascii="Arimo" w:cs="Arimo" w:eastAsia="Arimo" w:hAnsi="Arimo"/>
              </w:rPr>
            </w:pPr>
            <w:r w:rsidDel="00000000" w:rsidR="00000000" w:rsidRPr="00000000">
              <w:rPr>
                <w:rFonts w:ascii="Arimo" w:cs="Arimo" w:eastAsia="Arimo" w:hAnsi="Arimo"/>
                <w:rtl w:val="0"/>
              </w:rPr>
              <w:t xml:space="preserve">Process Monitor</w:t>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pBdr>
                <w:top w:space="0" w:sz="0" w:val="nil"/>
                <w:left w:space="0" w:sz="0" w:val="nil"/>
                <w:bottom w:space="0" w:sz="0" w:val="nil"/>
                <w:right w:space="0" w:sz="0" w:val="nil"/>
                <w:between w:space="0" w:sz="0" w:val="nil"/>
              </w:pBdr>
              <w:spacing w:line="240" w:lineRule="auto"/>
              <w:rPr>
                <w:rFonts w:ascii="Arimo" w:cs="Arimo" w:eastAsia="Arimo" w:hAnsi="Arimo"/>
              </w:rPr>
            </w:pPr>
            <w:sdt>
              <w:sdtPr>
                <w:tag w:val="goog_rdk_211"/>
              </w:sdtPr>
              <w:sdtContent>
                <w:r w:rsidDel="00000000" w:rsidR="00000000" w:rsidRPr="00000000">
                  <w:rPr>
                    <w:rFonts w:ascii="Arial Unicode MS" w:cs="Arial Unicode MS" w:eastAsia="Arial Unicode MS" w:hAnsi="Arial Unicode MS"/>
                    <w:rtl w:val="0"/>
                  </w:rPr>
                  <w:t xml:space="preserve">Event Class、</w:t>
                </w:r>
              </w:sdtContent>
            </w:sdt>
          </w:p>
          <w:p w:rsidR="00000000" w:rsidDel="00000000" w:rsidP="00000000" w:rsidRDefault="00000000" w:rsidRPr="00000000" w14:paraId="00000083">
            <w:pPr>
              <w:widowControl w:val="0"/>
              <w:pBdr>
                <w:top w:space="0" w:sz="0" w:val="nil"/>
                <w:left w:space="0" w:sz="0" w:val="nil"/>
                <w:bottom w:space="0" w:sz="0" w:val="nil"/>
                <w:right w:space="0" w:sz="0" w:val="nil"/>
                <w:between w:space="0" w:sz="0" w:val="nil"/>
              </w:pBdr>
              <w:spacing w:line="240" w:lineRule="auto"/>
              <w:rPr>
                <w:rFonts w:ascii="Arimo" w:cs="Arimo" w:eastAsia="Arimo" w:hAnsi="Arimo"/>
              </w:rPr>
            </w:pPr>
            <w:sdt>
              <w:sdtPr>
                <w:tag w:val="goog_rdk_212"/>
              </w:sdtPr>
              <w:sdtContent>
                <w:r w:rsidDel="00000000" w:rsidR="00000000" w:rsidRPr="00000000">
                  <w:rPr>
                    <w:rFonts w:ascii="Arial Unicode MS" w:cs="Arial Unicode MS" w:eastAsia="Arial Unicode MS" w:hAnsi="Arial Unicode MS"/>
                    <w:rtl w:val="0"/>
                  </w:rPr>
                  <w:t xml:space="preserve">Path、</w:t>
                </w:r>
              </w:sdtContent>
            </w:sdt>
          </w:p>
          <w:p w:rsidR="00000000" w:rsidDel="00000000" w:rsidP="00000000" w:rsidRDefault="00000000" w:rsidRPr="00000000" w14:paraId="00000084">
            <w:pPr>
              <w:widowControl w:val="0"/>
              <w:pBdr>
                <w:top w:space="0" w:sz="0" w:val="nil"/>
                <w:left w:space="0" w:sz="0" w:val="nil"/>
                <w:bottom w:space="0" w:sz="0" w:val="nil"/>
                <w:right w:space="0" w:sz="0" w:val="nil"/>
                <w:between w:space="0" w:sz="0" w:val="nil"/>
              </w:pBdr>
              <w:spacing w:line="240" w:lineRule="auto"/>
              <w:rPr>
                <w:rFonts w:ascii="Arimo" w:cs="Arimo" w:eastAsia="Arimo" w:hAnsi="Arimo"/>
              </w:rPr>
            </w:pPr>
            <w:r w:rsidDel="00000000" w:rsidR="00000000" w:rsidRPr="00000000">
              <w:rPr>
                <w:rFonts w:ascii="Arimo" w:cs="Arimo" w:eastAsia="Arimo" w:hAnsi="Arimo"/>
                <w:rtl w:val="0"/>
              </w:rPr>
              <w:t xml:space="preserve">Detail</w:t>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pBdr>
                <w:top w:space="0" w:sz="0" w:val="nil"/>
                <w:left w:space="0" w:sz="0" w:val="nil"/>
                <w:bottom w:space="0" w:sz="0" w:val="nil"/>
                <w:right w:space="0" w:sz="0" w:val="nil"/>
                <w:between w:space="0" w:sz="0" w:val="nil"/>
              </w:pBdr>
              <w:spacing w:line="240" w:lineRule="auto"/>
              <w:rPr>
                <w:rFonts w:ascii="Arimo" w:cs="Arimo" w:eastAsia="Arimo" w:hAnsi="Arimo"/>
              </w:rPr>
            </w:pPr>
            <w:sdt>
              <w:sdtPr>
                <w:tag w:val="goog_rdk_213"/>
              </w:sdtPr>
              <w:sdtContent>
                <w:r w:rsidDel="00000000" w:rsidR="00000000" w:rsidRPr="00000000">
                  <w:rPr>
                    <w:rFonts w:ascii="Arial Unicode MS" w:cs="Arial Unicode MS" w:eastAsia="Arial Unicode MS" w:hAnsi="Arial Unicode MS"/>
                    <w:rtl w:val="0"/>
                  </w:rPr>
                  <w:t xml:space="preserve">Object entity的屬性（根據不同的系統資源種類會有不同屬性）</w:t>
                </w:r>
              </w:sdtContent>
            </w:sdt>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6">
            <w:pPr>
              <w:widowControl w:val="0"/>
              <w:spacing w:line="240" w:lineRule="auto"/>
              <w:rPr>
                <w:rFonts w:ascii="Arimo" w:cs="Arimo" w:eastAsia="Arimo" w:hAnsi="Arimo"/>
              </w:rPr>
            </w:pPr>
            <w:r w:rsidDel="00000000" w:rsidR="00000000" w:rsidRPr="00000000">
              <w:rPr>
                <w:rFonts w:ascii="Arimo" w:cs="Arimo" w:eastAsia="Arimo" w:hAnsi="Arimo"/>
                <w:rtl w:val="0"/>
              </w:rPr>
              <w:t xml:space="preserve">Object UUID</w:t>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spacing w:line="240" w:lineRule="auto"/>
              <w:rPr>
                <w:rFonts w:ascii="Arimo" w:cs="Arimo" w:eastAsia="Arimo" w:hAnsi="Arimo"/>
              </w:rPr>
            </w:pPr>
            <w:r w:rsidDel="00000000" w:rsidR="00000000" w:rsidRPr="00000000">
              <w:rPr>
                <w:rFonts w:ascii="Arimo" w:cs="Arimo" w:eastAsia="Arimo" w:hAnsi="Arimo"/>
                <w:rtl w:val="0"/>
              </w:rPr>
              <w:t xml:space="preserve">Process Monitor</w:t>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spacing w:line="240" w:lineRule="auto"/>
              <w:rPr>
                <w:rFonts w:ascii="Arimo" w:cs="Arimo" w:eastAsia="Arimo" w:hAnsi="Arimo"/>
              </w:rPr>
            </w:pPr>
            <w:sdt>
              <w:sdtPr>
                <w:tag w:val="goog_rdk_214"/>
              </w:sdtPr>
              <w:sdtContent>
                <w:r w:rsidDel="00000000" w:rsidR="00000000" w:rsidRPr="00000000">
                  <w:rPr>
                    <w:rFonts w:ascii="Arial Unicode MS" w:cs="Arial Unicode MS" w:eastAsia="Arial Unicode MS" w:hAnsi="Arial Unicode MS"/>
                    <w:rtl w:val="0"/>
                  </w:rPr>
                  <w:t xml:space="preserve">Event Class、</w:t>
                </w:r>
              </w:sdtContent>
            </w:sdt>
          </w:p>
          <w:p w:rsidR="00000000" w:rsidDel="00000000" w:rsidP="00000000" w:rsidRDefault="00000000" w:rsidRPr="00000000" w14:paraId="00000089">
            <w:pPr>
              <w:widowControl w:val="0"/>
              <w:spacing w:line="240" w:lineRule="auto"/>
              <w:rPr>
                <w:rFonts w:ascii="Arimo" w:cs="Arimo" w:eastAsia="Arimo" w:hAnsi="Arimo"/>
              </w:rPr>
            </w:pPr>
            <w:sdt>
              <w:sdtPr>
                <w:tag w:val="goog_rdk_215"/>
              </w:sdtPr>
              <w:sdtContent>
                <w:r w:rsidDel="00000000" w:rsidR="00000000" w:rsidRPr="00000000">
                  <w:rPr>
                    <w:rFonts w:ascii="Arial Unicode MS" w:cs="Arial Unicode MS" w:eastAsia="Arial Unicode MS" w:hAnsi="Arial Unicode MS"/>
                    <w:rtl w:val="0"/>
                  </w:rPr>
                  <w:t xml:space="preserve">Path、</w:t>
                </w:r>
              </w:sdtContent>
            </w:sdt>
          </w:p>
          <w:p w:rsidR="00000000" w:rsidDel="00000000" w:rsidP="00000000" w:rsidRDefault="00000000" w:rsidRPr="00000000" w14:paraId="0000008A">
            <w:pPr>
              <w:widowControl w:val="0"/>
              <w:spacing w:line="240" w:lineRule="auto"/>
              <w:rPr>
                <w:rFonts w:ascii="Arimo" w:cs="Arimo" w:eastAsia="Arimo" w:hAnsi="Arimo"/>
              </w:rPr>
            </w:pPr>
            <w:sdt>
              <w:sdtPr>
                <w:tag w:val="goog_rdk_216"/>
              </w:sdtPr>
              <w:sdtContent>
                <w:r w:rsidDel="00000000" w:rsidR="00000000" w:rsidRPr="00000000">
                  <w:rPr>
                    <w:rFonts w:ascii="Arial Unicode MS" w:cs="Arial Unicode MS" w:eastAsia="Arial Unicode MS" w:hAnsi="Arial Unicode MS"/>
                    <w:rtl w:val="0"/>
                  </w:rPr>
                  <w:t xml:space="preserve">Detail、</w:t>
                </w:r>
              </w:sdtContent>
            </w:sdt>
          </w:p>
        </w:tc>
        <w:tc>
          <w:tcPr>
            <w:shd w:fill="auto" w:val="clear"/>
            <w:tcMar>
              <w:top w:w="100.0" w:type="dxa"/>
              <w:left w:w="100.0" w:type="dxa"/>
              <w:bottom w:w="100.0" w:type="dxa"/>
              <w:right w:w="100.0" w:type="dxa"/>
            </w:tcMar>
          </w:tcPr>
          <w:p w:rsidR="00000000" w:rsidDel="00000000" w:rsidP="00000000" w:rsidRDefault="00000000" w:rsidRPr="00000000" w14:paraId="0000008B">
            <w:pPr>
              <w:widowControl w:val="0"/>
              <w:spacing w:line="240" w:lineRule="auto"/>
              <w:rPr>
                <w:rFonts w:ascii="Arimo" w:cs="Arimo" w:eastAsia="Arimo" w:hAnsi="Arimo"/>
              </w:rPr>
            </w:pPr>
            <w:sdt>
              <w:sdtPr>
                <w:tag w:val="goog_rdk_217"/>
              </w:sdtPr>
              <w:sdtContent>
                <w:r w:rsidDel="00000000" w:rsidR="00000000" w:rsidRPr="00000000">
                  <w:rPr>
                    <w:rFonts w:ascii="Arial Unicode MS" w:cs="Arial Unicode MS" w:eastAsia="Arial Unicode MS" w:hAnsi="Arial Unicode MS"/>
                    <w:rtl w:val="0"/>
                  </w:rPr>
                  <w:t xml:space="preserve">Object entity的唯一識別碼</w:t>
                </w:r>
              </w:sdtContent>
            </w:sdt>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widowControl w:val="0"/>
              <w:pBdr>
                <w:top w:space="0" w:sz="0" w:val="nil"/>
                <w:left w:space="0" w:sz="0" w:val="nil"/>
                <w:bottom w:space="0" w:sz="0" w:val="nil"/>
                <w:right w:space="0" w:sz="0" w:val="nil"/>
                <w:between w:space="0" w:sz="0" w:val="nil"/>
              </w:pBdr>
              <w:spacing w:line="240" w:lineRule="auto"/>
              <w:rPr>
                <w:rFonts w:ascii="Arimo" w:cs="Arimo" w:eastAsia="Arimo" w:hAnsi="Arimo"/>
              </w:rPr>
            </w:pPr>
            <w:r w:rsidDel="00000000" w:rsidR="00000000" w:rsidRPr="00000000">
              <w:rPr>
                <w:rFonts w:ascii="Arimo" w:cs="Arimo" w:eastAsia="Arimo" w:hAnsi="Arimo"/>
                <w:rtl w:val="0"/>
              </w:rPr>
              <w:t xml:space="preserve">Relation</w:t>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spacing w:line="240" w:lineRule="auto"/>
              <w:rPr>
                <w:rFonts w:ascii="Arimo" w:cs="Arimo" w:eastAsia="Arimo" w:hAnsi="Arimo"/>
              </w:rPr>
            </w:pPr>
            <w:r w:rsidDel="00000000" w:rsidR="00000000" w:rsidRPr="00000000">
              <w:rPr>
                <w:rFonts w:ascii="Arimo" w:cs="Arimo" w:eastAsia="Arimo" w:hAnsi="Arimo"/>
                <w:rtl w:val="0"/>
              </w:rPr>
              <w:t xml:space="preserve">Process Monitor</w:t>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spacing w:line="240" w:lineRule="auto"/>
              <w:rPr>
                <w:rFonts w:ascii="Arimo" w:cs="Arimo" w:eastAsia="Arimo" w:hAnsi="Arimo"/>
              </w:rPr>
            </w:pPr>
            <w:r w:rsidDel="00000000" w:rsidR="00000000" w:rsidRPr="00000000">
              <w:rPr>
                <w:rFonts w:ascii="Arimo" w:cs="Arimo" w:eastAsia="Arimo" w:hAnsi="Arimo"/>
                <w:rtl w:val="0"/>
              </w:rPr>
              <w:t xml:space="preserve">Operation</w:t>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pBdr>
                <w:top w:space="0" w:sz="0" w:val="nil"/>
                <w:left w:space="0" w:sz="0" w:val="nil"/>
                <w:bottom w:space="0" w:sz="0" w:val="nil"/>
                <w:right w:space="0" w:sz="0" w:val="nil"/>
                <w:between w:space="0" w:sz="0" w:val="nil"/>
              </w:pBdr>
              <w:spacing w:line="240" w:lineRule="auto"/>
              <w:rPr>
                <w:rFonts w:ascii="Arimo" w:cs="Arimo" w:eastAsia="Arimo" w:hAnsi="Arimo"/>
              </w:rPr>
            </w:pPr>
            <w:sdt>
              <w:sdtPr>
                <w:tag w:val="goog_rdk_218"/>
              </w:sdtPr>
              <w:sdtContent>
                <w:r w:rsidDel="00000000" w:rsidR="00000000" w:rsidRPr="00000000">
                  <w:rPr>
                    <w:rFonts w:ascii="Arial Unicode MS" w:cs="Arial Unicode MS" w:eastAsia="Arial Unicode MS" w:hAnsi="Arial Unicode MS"/>
                    <w:rtl w:val="0"/>
                  </w:rPr>
                  <w:t xml:space="preserve">Subject entity 對 Object entity的操作</w:t>
                </w:r>
              </w:sdtContent>
            </w:sdt>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0">
            <w:pPr>
              <w:widowControl w:val="0"/>
              <w:pBdr>
                <w:top w:space="0" w:sz="0" w:val="nil"/>
                <w:left w:space="0" w:sz="0" w:val="nil"/>
                <w:bottom w:space="0" w:sz="0" w:val="nil"/>
                <w:right w:space="0" w:sz="0" w:val="nil"/>
                <w:between w:space="0" w:sz="0" w:val="nil"/>
              </w:pBdr>
              <w:spacing w:line="240" w:lineRule="auto"/>
              <w:rPr>
                <w:rFonts w:ascii="Arimo" w:cs="Arimo" w:eastAsia="Arimo" w:hAnsi="Arimo"/>
              </w:rPr>
            </w:pPr>
            <w:r w:rsidDel="00000000" w:rsidR="00000000" w:rsidRPr="00000000">
              <w:rPr>
                <w:rFonts w:ascii="Arimo" w:cs="Arimo" w:eastAsia="Arimo" w:hAnsi="Arimo"/>
                <w:rtl w:val="0"/>
              </w:rPr>
              <w:t xml:space="preserve">Label</w:t>
            </w:r>
          </w:p>
        </w:tc>
        <w:tc>
          <w:tcPr>
            <w:shd w:fill="auto" w:val="clear"/>
            <w:tcMar>
              <w:top w:w="100.0" w:type="dxa"/>
              <w:left w:w="100.0" w:type="dxa"/>
              <w:bottom w:w="100.0" w:type="dxa"/>
              <w:right w:w="100.0" w:type="dxa"/>
            </w:tcMar>
          </w:tcPr>
          <w:p w:rsidR="00000000" w:rsidDel="00000000" w:rsidP="00000000" w:rsidRDefault="00000000" w:rsidRPr="00000000" w14:paraId="00000091">
            <w:pPr>
              <w:widowControl w:val="0"/>
              <w:pBdr>
                <w:top w:space="0" w:sz="0" w:val="nil"/>
                <w:left w:space="0" w:sz="0" w:val="nil"/>
                <w:bottom w:space="0" w:sz="0" w:val="nil"/>
                <w:right w:space="0" w:sz="0" w:val="nil"/>
                <w:between w:space="0" w:sz="0" w:val="nil"/>
              </w:pBdr>
              <w:spacing w:line="240" w:lineRule="auto"/>
              <w:rPr>
                <w:rFonts w:ascii="Arimo" w:cs="Arimo" w:eastAsia="Arimo" w:hAnsi="Arimo"/>
              </w:rPr>
            </w:pPr>
            <w:r w:rsidDel="00000000" w:rsidR="00000000" w:rsidRPr="00000000">
              <w:rPr>
                <w:rFonts w:ascii="Arimo" w:cs="Arimo" w:eastAsia="Arimo" w:hAnsi="Arimo"/>
                <w:rtl w:val="0"/>
              </w:rPr>
              <w:t xml:space="preserve">Caldera</w:t>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pBdr>
                <w:top w:space="0" w:sz="0" w:val="nil"/>
                <w:left w:space="0" w:sz="0" w:val="nil"/>
                <w:bottom w:space="0" w:sz="0" w:val="nil"/>
                <w:right w:space="0" w:sz="0" w:val="nil"/>
                <w:between w:space="0" w:sz="0" w:val="nil"/>
              </w:pBdr>
              <w:spacing w:line="240" w:lineRule="auto"/>
              <w:rPr>
                <w:rFonts w:ascii="Arimo" w:cs="Arimo" w:eastAsia="Arimo" w:hAnsi="Arimo"/>
              </w:rPr>
            </w:pPr>
            <w:sdt>
              <w:sdtPr>
                <w:tag w:val="goog_rdk_219"/>
              </w:sdtPr>
              <w:sdtContent>
                <w:r w:rsidDel="00000000" w:rsidR="00000000" w:rsidRPr="00000000">
                  <w:rPr>
                    <w:rFonts w:ascii="Arial Unicode MS" w:cs="Arial Unicode MS" w:eastAsia="Arial Unicode MS" w:hAnsi="Arial Unicode MS"/>
                    <w:rtl w:val="0"/>
                  </w:rPr>
                  <w:t xml:space="preserve">劇本ID</w:t>
                </w:r>
              </w:sdtContent>
            </w:sdt>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pBdr>
                <w:top w:space="0" w:sz="0" w:val="nil"/>
                <w:left w:space="0" w:sz="0" w:val="nil"/>
                <w:bottom w:space="0" w:sz="0" w:val="nil"/>
                <w:right w:space="0" w:sz="0" w:val="nil"/>
                <w:between w:space="0" w:sz="0" w:val="nil"/>
              </w:pBdr>
              <w:spacing w:line="240" w:lineRule="auto"/>
              <w:rPr>
                <w:rFonts w:ascii="Arimo" w:cs="Arimo" w:eastAsia="Arimo" w:hAnsi="Arimo"/>
              </w:rPr>
            </w:pPr>
            <w:sdt>
              <w:sdtPr>
                <w:tag w:val="goog_rdk_220"/>
              </w:sdtPr>
              <w:sdtContent>
                <w:r w:rsidDel="00000000" w:rsidR="00000000" w:rsidRPr="00000000">
                  <w:rPr>
                    <w:rFonts w:ascii="Arial Unicode MS" w:cs="Arial Unicode MS" w:eastAsia="Arial Unicode MS" w:hAnsi="Arial Unicode MS"/>
                    <w:rtl w:val="0"/>
                  </w:rPr>
                  <w:t xml:space="preserve">透過對應 PID 的方式填上標籤</w:t>
                </w:r>
              </w:sdtContent>
            </w:sdt>
          </w:p>
        </w:tc>
      </w:tr>
    </w:tbl>
    <w:p w:rsidR="00000000" w:rsidDel="00000000" w:rsidP="00000000" w:rsidRDefault="00000000" w:rsidRPr="00000000" w14:paraId="00000094">
      <w:pPr>
        <w:rPr>
          <w:rFonts w:ascii="Arimo" w:cs="Arimo" w:eastAsia="Arimo" w:hAnsi="Arimo"/>
        </w:rPr>
      </w:pPr>
      <w:sdt>
        <w:sdtPr>
          <w:tag w:val="goog_rdk_221"/>
        </w:sdtPr>
        <w:sdtContent>
          <w:r w:rsidDel="00000000" w:rsidR="00000000" w:rsidRPr="00000000">
            <w:rPr>
              <w:rFonts w:ascii="Arial Unicode MS" w:cs="Arial Unicode MS" w:eastAsia="Arial Unicode MS" w:hAnsi="Arial Unicode MS"/>
              <w:sz w:val="20"/>
              <w:szCs w:val="20"/>
              <w:rtl w:val="0"/>
            </w:rPr>
            <w:t xml:space="preserve">表1 整理後的系統事件屬性對應表</w:t>
          </w:r>
        </w:sdtContent>
      </w:sdt>
      <w:r w:rsidDel="00000000" w:rsidR="00000000" w:rsidRPr="00000000">
        <w:rPr>
          <w:rtl w:val="0"/>
        </w:rPr>
      </w:r>
    </w:p>
    <w:p w:rsidR="00000000" w:rsidDel="00000000" w:rsidP="00000000" w:rsidRDefault="00000000" w:rsidRPr="00000000" w14:paraId="00000095">
      <w:pPr>
        <w:rPr>
          <w:rFonts w:ascii="Arimo" w:cs="Arimo" w:eastAsia="Arimo" w:hAnsi="Arimo"/>
        </w:rPr>
      </w:pPr>
      <w:r w:rsidDel="00000000" w:rsidR="00000000" w:rsidRPr="00000000">
        <w:rPr>
          <w:rtl w:val="0"/>
        </w:rPr>
      </w:r>
    </w:p>
    <w:p w:rsidR="00000000" w:rsidDel="00000000" w:rsidP="00000000" w:rsidRDefault="00000000" w:rsidRPr="00000000" w14:paraId="00000096">
      <w:pPr>
        <w:rPr>
          <w:rFonts w:ascii="Arimo" w:cs="Arimo" w:eastAsia="Arimo" w:hAnsi="Arimo"/>
        </w:rPr>
      </w:pPr>
      <w:r w:rsidDel="00000000" w:rsidR="00000000" w:rsidRPr="00000000">
        <w:rPr>
          <w:rtl w:val="0"/>
        </w:rPr>
      </w:r>
    </w:p>
    <w:p w:rsidR="00000000" w:rsidDel="00000000" w:rsidP="00000000" w:rsidRDefault="00000000" w:rsidRPr="00000000" w14:paraId="00000097">
      <w:pPr>
        <w:rPr>
          <w:rFonts w:ascii="Arimo" w:cs="Arimo" w:eastAsia="Arimo" w:hAnsi="Arimo"/>
        </w:rPr>
      </w:pPr>
      <w:sdt>
        <w:sdtPr>
          <w:tag w:val="goog_rdk_222"/>
        </w:sdtPr>
        <w:sdtContent>
          <w:r w:rsidDel="00000000" w:rsidR="00000000" w:rsidRPr="00000000">
            <w:rPr>
              <w:rFonts w:ascii="Arial Unicode MS" w:cs="Arial Unicode MS" w:eastAsia="Arial Unicode MS" w:hAnsi="Arial Unicode MS"/>
              <w:rtl w:val="0"/>
            </w:rPr>
            <w:t xml:space="preserve">在這些事件中，Subject entity和 Object entity 都是屬於系統資源的實體。為了辨識和區分這些資源，我們新增Subject entity 和 Object entity</w:t>
          </w:r>
        </w:sdtContent>
      </w:sdt>
      <w:sdt>
        <w:sdtPr>
          <w:tag w:val="goog_rdk_223"/>
        </w:sdtPr>
        <w:sdtContent>
          <w:r w:rsidDel="00000000" w:rsidR="00000000" w:rsidRPr="00000000">
            <w:rPr>
              <w:rFonts w:ascii="Arial Unicode MS" w:cs="Arial Unicode MS" w:eastAsia="Arial Unicode MS" w:hAnsi="Arial Unicode MS"/>
              <w:rtl w:val="0"/>
            </w:rPr>
            <w:t xml:space="preserve">的</w:t>
          </w:r>
        </w:sdtContent>
      </w:sdt>
      <w:sdt>
        <w:sdtPr>
          <w:tag w:val="goog_rdk_224"/>
        </w:sdtPr>
        <w:sdtContent>
          <w:r w:rsidDel="00000000" w:rsidR="00000000" w:rsidRPr="00000000">
            <w:rPr>
              <w:rFonts w:ascii="Arial Unicode MS" w:cs="Arial Unicode MS" w:eastAsia="Arial Unicode MS" w:hAnsi="Arial Unicode MS"/>
              <w:rtl w:val="0"/>
            </w:rPr>
            <w:t xml:space="preserve">唯一識別碼（UUID）。這使得我們在後續分析多個系統事件時，透過觀察 UUID，可以判斷不同事件之間的 Subject entity和 Object entity 是否有關聯。</w:t>
          </w:r>
        </w:sdtContent>
      </w:sdt>
    </w:p>
    <w:p w:rsidR="00000000" w:rsidDel="00000000" w:rsidP="00000000" w:rsidRDefault="00000000" w:rsidRPr="00000000" w14:paraId="00000098">
      <w:pPr>
        <w:rPr>
          <w:rFonts w:ascii="Arimo" w:cs="Arimo" w:eastAsia="Arimo" w:hAnsi="Arimo"/>
        </w:rPr>
      </w:pPr>
      <w:r w:rsidDel="00000000" w:rsidR="00000000" w:rsidRPr="00000000">
        <w:rPr>
          <w:rtl w:val="0"/>
        </w:rPr>
      </w:r>
    </w:p>
    <w:p w:rsidR="00000000" w:rsidDel="00000000" w:rsidP="00000000" w:rsidRDefault="00000000" w:rsidRPr="00000000" w14:paraId="00000099">
      <w:pPr>
        <w:rPr>
          <w:rFonts w:ascii="Arimo" w:cs="Arimo" w:eastAsia="Arimo" w:hAnsi="Arimo"/>
        </w:rPr>
      </w:pPr>
      <w:sdt>
        <w:sdtPr>
          <w:tag w:val="goog_rdk_225"/>
        </w:sdtPr>
        <w:sdtContent>
          <w:r w:rsidDel="00000000" w:rsidR="00000000" w:rsidRPr="00000000">
            <w:rPr>
              <w:rFonts w:ascii="Arial Unicode MS" w:cs="Arial Unicode MS" w:eastAsia="Arial Unicode MS" w:hAnsi="Arial Unicode MS"/>
              <w:rtl w:val="0"/>
            </w:rPr>
            <w:t xml:space="preserve">例如，</w:t>
          </w:r>
        </w:sdtContent>
      </w:sdt>
      <w:sdt>
        <w:sdtPr>
          <w:tag w:val="goog_rdk_226"/>
        </w:sdtPr>
        <w:sdtContent>
          <w:r w:rsidDel="00000000" w:rsidR="00000000" w:rsidRPr="00000000">
            <w:rPr>
              <w:rFonts w:ascii="Arial Unicode MS" w:cs="Arial Unicode MS" w:eastAsia="Arial Unicode MS" w:hAnsi="Arial Unicode MS"/>
              <w:color w:val="0000ff"/>
              <w:rtl w:val="0"/>
            </w:rPr>
            <w:t xml:space="preserve">圖6</w:t>
          </w:r>
        </w:sdtContent>
      </w:sdt>
      <w:r w:rsidDel="00000000" w:rsidR="00000000" w:rsidRPr="00000000">
        <w:rPr>
          <w:rFonts w:ascii="Arimo" w:cs="Arimo" w:eastAsia="Arimo" w:hAnsi="Arimo"/>
          <w:rtl w:val="0"/>
        </w:rPr>
        <w:t xml:space="preserve"> </w:t>
      </w:r>
      <w:sdt>
        <w:sdtPr>
          <w:tag w:val="goog_rdk_227"/>
        </w:sdtPr>
        <w:sdtContent>
          <w:r w:rsidDel="00000000" w:rsidR="00000000" w:rsidRPr="00000000">
            <w:rPr>
              <w:rFonts w:ascii="Arial Unicode MS" w:cs="Arial Unicode MS" w:eastAsia="Arial Unicode MS" w:hAnsi="Arial Unicode MS"/>
              <w:rtl w:val="0"/>
            </w:rPr>
            <w:t xml:space="preserve">範例事件中的</w:t>
          </w:r>
        </w:sdtContent>
      </w:sdt>
      <w:sdt>
        <w:sdtPr>
          <w:tag w:val="goog_rdk_228"/>
        </w:sdtPr>
        <w:sdtContent>
          <w:r w:rsidDel="00000000" w:rsidR="00000000" w:rsidRPr="00000000">
            <w:rPr>
              <w:rFonts w:ascii="Arial Unicode MS" w:cs="Arial Unicode MS" w:eastAsia="Arial Unicode MS" w:hAnsi="Arial Unicode MS"/>
              <w:rtl w:val="0"/>
            </w:rPr>
            <w:t xml:space="preserve"> Object entity’s UUID 是”f49c5052-99e7-510e-b809-318da5beab69”，</w:t>
          </w:r>
        </w:sdtContent>
      </w:sdt>
      <w:sdt>
        <w:sdtPr>
          <w:tag w:val="goog_rdk_229"/>
        </w:sdtPr>
        <w:sdtContent>
          <w:r w:rsidDel="00000000" w:rsidR="00000000" w:rsidRPr="00000000">
            <w:rPr>
              <w:rFonts w:ascii="Arial Unicode MS" w:cs="Arial Unicode MS" w:eastAsia="Arial Unicode MS" w:hAnsi="Arial Unicode MS"/>
              <w:rtl w:val="0"/>
            </w:rPr>
            <w:t xml:space="preserve">如果</w:t>
          </w:r>
        </w:sdtContent>
      </w:sdt>
      <w:sdt>
        <w:sdtPr>
          <w:tag w:val="goog_rdk_230"/>
        </w:sdtPr>
        <w:sdtContent>
          <w:r w:rsidDel="00000000" w:rsidR="00000000" w:rsidRPr="00000000">
            <w:rPr>
              <w:rFonts w:ascii="Arial Unicode MS" w:cs="Arial Unicode MS" w:eastAsia="Arial Unicode MS" w:hAnsi="Arial Unicode MS"/>
              <w:rtl w:val="0"/>
            </w:rPr>
            <w:t xml:space="preserve">在其他系統事件中也出現一樣的，那就表示不只一個系統資源在對 "HKCU\SOFTWARE...MyDocuments" 這個登錄鍵進行操作。</w:t>
          </w:r>
        </w:sdtContent>
      </w:sdt>
    </w:p>
    <w:p w:rsidR="00000000" w:rsidDel="00000000" w:rsidP="00000000" w:rsidRDefault="00000000" w:rsidRPr="00000000" w14:paraId="0000009A">
      <w:pPr>
        <w:rPr>
          <w:rFonts w:ascii="Arimo" w:cs="Arimo" w:eastAsia="Arimo" w:hAnsi="Arimo"/>
        </w:rPr>
      </w:pPr>
      <w:r w:rsidDel="00000000" w:rsidR="00000000" w:rsidRPr="00000000">
        <w:rPr>
          <w:rtl w:val="0"/>
        </w:rPr>
      </w:r>
    </w:p>
    <w:p w:rsidR="00000000" w:rsidDel="00000000" w:rsidP="00000000" w:rsidRDefault="00000000" w:rsidRPr="00000000" w14:paraId="0000009B">
      <w:pPr>
        <w:rPr>
          <w:rFonts w:ascii="Arimo" w:cs="Arimo" w:eastAsia="Arimo" w:hAnsi="Arimo"/>
        </w:rPr>
      </w:pPr>
      <w:sdt>
        <w:sdtPr>
          <w:tag w:val="goog_rdk_231"/>
        </w:sdtPr>
        <w:sdtContent>
          <w:r w:rsidDel="00000000" w:rsidR="00000000" w:rsidRPr="00000000">
            <w:rPr>
              <w:rFonts w:ascii="Arial Unicode MS" w:cs="Arial Unicode MS" w:eastAsia="Arial Unicode MS" w:hAnsi="Arial Unicode MS"/>
              <w:rtl w:val="0"/>
            </w:rPr>
            <w:t xml:space="preserve">Process Monitor 錄製到的系統資源類別有 4 種：程</w:t>
          </w:r>
        </w:sdtContent>
      </w:sdt>
      <w:sdt>
        <w:sdtPr>
          <w:tag w:val="goog_rdk_232"/>
        </w:sdtPr>
        <w:sdtContent>
          <w:r w:rsidDel="00000000" w:rsidR="00000000" w:rsidRPr="00000000">
            <w:rPr>
              <w:rFonts w:ascii="Arial Unicode MS" w:cs="Arial Unicode MS" w:eastAsia="Arial Unicode MS" w:hAnsi="Arial Unicode MS"/>
              <w:rtl w:val="0"/>
            </w:rPr>
            <w:t xml:space="preserve">序</w:t>
          </w:r>
        </w:sdtContent>
      </w:sdt>
      <w:sdt>
        <w:sdtPr>
          <w:tag w:val="goog_rdk_233"/>
        </w:sdtPr>
        <w:sdtContent>
          <w:r w:rsidDel="00000000" w:rsidR="00000000" w:rsidRPr="00000000">
            <w:rPr>
              <w:rFonts w:ascii="Arial Unicode MS" w:cs="Arial Unicode MS" w:eastAsia="Arial Unicode MS" w:hAnsi="Arial Unicode MS"/>
              <w:rtl w:val="0"/>
            </w:rPr>
            <w:t xml:space="preserve">（Process）、檔案（File）、登錄檔（Registry）以及網路（Network）。而 UUID 的設計方式是將各資源類型的屬性（見</w:t>
          </w:r>
        </w:sdtContent>
      </w:sdt>
      <w:sdt>
        <w:sdtPr>
          <w:tag w:val="goog_rdk_234"/>
        </w:sdtPr>
        <w:sdtContent>
          <w:r w:rsidDel="00000000" w:rsidR="00000000" w:rsidRPr="00000000">
            <w:rPr>
              <w:rFonts w:ascii="Arial Unicode MS" w:cs="Arial Unicode MS" w:eastAsia="Arial Unicode MS" w:hAnsi="Arial Unicode MS"/>
              <w:color w:val="0000ff"/>
              <w:rtl w:val="0"/>
            </w:rPr>
            <w:t xml:space="preserve">表2</w:t>
          </w:r>
        </w:sdtContent>
      </w:sdt>
      <w:sdt>
        <w:sdtPr>
          <w:tag w:val="goog_rdk_235"/>
        </w:sdtPr>
        <w:sdtContent>
          <w:r w:rsidDel="00000000" w:rsidR="00000000" w:rsidRPr="00000000">
            <w:rPr>
              <w:rFonts w:ascii="Arial Unicode MS" w:cs="Arial Unicode MS" w:eastAsia="Arial Unicode MS" w:hAnsi="Arial Unicode MS"/>
              <w:rtl w:val="0"/>
            </w:rPr>
            <w:t xml:space="preserve">），串接後再經過一個 Hash Function（雜湊函數）。例如，若資源類型為 Process，則將其程</w:t>
          </w:r>
        </w:sdtContent>
      </w:sdt>
      <w:sdt>
        <w:sdtPr>
          <w:tag w:val="goog_rdk_236"/>
        </w:sdtPr>
        <w:sdtContent>
          <w:r w:rsidDel="00000000" w:rsidR="00000000" w:rsidRPr="00000000">
            <w:rPr>
              <w:rFonts w:ascii="Arial Unicode MS" w:cs="Arial Unicode MS" w:eastAsia="Arial Unicode MS" w:hAnsi="Arial Unicode MS"/>
              <w:rtl w:val="0"/>
            </w:rPr>
            <w:t xml:space="preserve">序</w:t>
          </w:r>
        </w:sdtContent>
      </w:sdt>
      <w:sdt>
        <w:sdtPr>
          <w:tag w:val="goog_rdk_237"/>
        </w:sdtPr>
        <w:sdtContent>
          <w:r w:rsidDel="00000000" w:rsidR="00000000" w:rsidRPr="00000000">
            <w:rPr>
              <w:rFonts w:ascii="Arial Unicode MS" w:cs="Arial Unicode MS" w:eastAsia="Arial Unicode MS" w:hAnsi="Arial Unicode MS"/>
              <w:rtl w:val="0"/>
            </w:rPr>
            <w:t xml:space="preserve"> ID（Process ID）、程</w:t>
          </w:r>
        </w:sdtContent>
      </w:sdt>
      <w:sdt>
        <w:sdtPr>
          <w:tag w:val="goog_rdk_238"/>
        </w:sdtPr>
        <w:sdtContent>
          <w:r w:rsidDel="00000000" w:rsidR="00000000" w:rsidRPr="00000000">
            <w:rPr>
              <w:rFonts w:ascii="Arial Unicode MS" w:cs="Arial Unicode MS" w:eastAsia="Arial Unicode MS" w:hAnsi="Arial Unicode MS"/>
              <w:rtl w:val="0"/>
            </w:rPr>
            <w:t xml:space="preserve">序</w:t>
          </w:r>
        </w:sdtContent>
      </w:sdt>
      <w:sdt>
        <w:sdtPr>
          <w:tag w:val="goog_rdk_239"/>
        </w:sdtPr>
        <w:sdtContent>
          <w:r w:rsidDel="00000000" w:rsidR="00000000" w:rsidRPr="00000000">
            <w:rPr>
              <w:rFonts w:ascii="Arial Unicode MS" w:cs="Arial Unicode MS" w:eastAsia="Arial Unicode MS" w:hAnsi="Arial Unicode MS"/>
              <w:rtl w:val="0"/>
            </w:rPr>
            <w:t xml:space="preserve">名稱（Process Name）、映像路徑（Image Path）以及命令行（Command Line）串接後進行 Hash</w:t>
          </w:r>
        </w:sdtContent>
      </w:sdt>
      <w:sdt>
        <w:sdtPr>
          <w:tag w:val="goog_rdk_240"/>
        </w:sdtPr>
        <w:sdtContent>
          <w:r w:rsidDel="00000000" w:rsidR="00000000" w:rsidRPr="00000000">
            <w:rPr>
              <w:rFonts w:ascii="Arial Unicode MS" w:cs="Arial Unicode MS" w:eastAsia="Arial Unicode MS" w:hAnsi="Arial Unicode MS"/>
              <w:rtl w:val="0"/>
            </w:rPr>
            <w:t xml:space="preserve">；</w:t>
          </w:r>
        </w:sdtContent>
      </w:sdt>
      <w:sdt>
        <w:sdtPr>
          <w:tag w:val="goog_rdk_241"/>
        </w:sdtPr>
        <w:sdtContent>
          <w:r w:rsidDel="00000000" w:rsidR="00000000" w:rsidRPr="00000000">
            <w:rPr>
              <w:rFonts w:ascii="Arial Unicode MS" w:cs="Arial Unicode MS" w:eastAsia="Arial Unicode MS" w:hAnsi="Arial Unicode MS"/>
              <w:rtl w:val="0"/>
            </w:rPr>
            <w:t xml:space="preserve">而若資源類型為登錄檔 ，則將登錄鍵（Registry Key）以及登錄值（Registry Value）串接後進行 Hash。這種 UUID 的設計方式可以讓我們確保一個 UUID 僅代表一個系統資源，同個 UUID 的系統資源屬性也都會相同。</w:t>
          </w:r>
        </w:sdtContent>
      </w:sdt>
    </w:p>
    <w:p w:rsidR="00000000" w:rsidDel="00000000" w:rsidP="00000000" w:rsidRDefault="00000000" w:rsidRPr="00000000" w14:paraId="0000009C">
      <w:pPr>
        <w:rPr>
          <w:rFonts w:ascii="Arimo" w:cs="Arimo" w:eastAsia="Arimo" w:hAnsi="Arimo"/>
        </w:rPr>
      </w:pPr>
      <w:r w:rsidDel="00000000" w:rsidR="00000000" w:rsidRPr="00000000">
        <w:rPr>
          <w:rFonts w:ascii="Arimo" w:cs="Arimo" w:eastAsia="Arimo" w:hAnsi="Arimo"/>
          <w:rtl w:val="0"/>
        </w:rPr>
        <w:tab/>
      </w:r>
    </w:p>
    <w:tbl>
      <w:tblPr>
        <w:tblStyle w:val="Table2"/>
        <w:tblW w:w="45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2550"/>
        <w:tblGridChange w:id="0">
          <w:tblGrid>
            <w:gridCol w:w="2010"/>
            <w:gridCol w:w="2550"/>
          </w:tblGrid>
        </w:tblGridChange>
      </w:tblGrid>
      <w:tr>
        <w:trPr>
          <w:cantSplit w:val="0"/>
          <w:trHeight w:val="420" w:hRule="atLeast"/>
          <w:tblHeader w:val="0"/>
        </w:trPr>
        <w:tc>
          <w:tcPr>
            <w:gridSpan w:val="2"/>
          </w:tcPr>
          <w:p w:rsidR="00000000" w:rsidDel="00000000" w:rsidP="00000000" w:rsidRDefault="00000000" w:rsidRPr="00000000" w14:paraId="0000009D">
            <w:pPr>
              <w:widowControl w:val="0"/>
              <w:spacing w:line="240" w:lineRule="auto"/>
              <w:jc w:val="center"/>
              <w:rPr>
                <w:rFonts w:ascii="Arimo" w:cs="Arimo" w:eastAsia="Arimo" w:hAnsi="Arimo"/>
                <w:b w:val="1"/>
              </w:rPr>
            </w:pPr>
            <w:sdt>
              <w:sdtPr>
                <w:tag w:val="goog_rdk_242"/>
              </w:sdtPr>
              <w:sdtContent>
                <w:r w:rsidDel="00000000" w:rsidR="00000000" w:rsidRPr="00000000">
                  <w:rPr>
                    <w:rFonts w:ascii="Arial Unicode MS" w:cs="Arial Unicode MS" w:eastAsia="Arial Unicode MS" w:hAnsi="Arial Unicode MS"/>
                    <w:b w:val="1"/>
                    <w:rtl w:val="0"/>
                  </w:rPr>
                  <w:t xml:space="preserve">程序 Process</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Arimo" w:cs="Arimo" w:eastAsia="Arimo" w:hAnsi="Arimo"/>
              </w:rPr>
            </w:pPr>
            <w:r w:rsidDel="00000000" w:rsidR="00000000" w:rsidRPr="00000000">
              <w:rPr>
                <w:rFonts w:ascii="Arimo" w:cs="Arimo" w:eastAsia="Arimo" w:hAnsi="Arimo"/>
                <w:rtl w:val="0"/>
              </w:rPr>
              <w:t xml:space="preserve">Process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Arimo" w:cs="Arimo" w:eastAsia="Arimo" w:hAnsi="Arimo"/>
              </w:rPr>
            </w:pPr>
            <w:sdt>
              <w:sdtPr>
                <w:tag w:val="goog_rdk_243"/>
              </w:sdtPr>
              <w:sdtContent>
                <w:r w:rsidDel="00000000" w:rsidR="00000000" w:rsidRPr="00000000">
                  <w:rPr>
                    <w:rFonts w:ascii="Arial Unicode MS" w:cs="Arial Unicode MS" w:eastAsia="Arial Unicode MS" w:hAnsi="Arial Unicode MS"/>
                    <w:rtl w:val="0"/>
                  </w:rPr>
                  <w:t xml:space="preserve">進程編號</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Arimo" w:cs="Arimo" w:eastAsia="Arimo" w:hAnsi="Arimo"/>
              </w:rPr>
            </w:pPr>
            <w:r w:rsidDel="00000000" w:rsidR="00000000" w:rsidRPr="00000000">
              <w:rPr>
                <w:rFonts w:ascii="Arimo" w:cs="Arimo" w:eastAsia="Arimo" w:hAnsi="Arimo"/>
                <w:rtl w:val="0"/>
              </w:rPr>
              <w:t xml:space="preserve">Process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Arimo" w:cs="Arimo" w:eastAsia="Arimo" w:hAnsi="Arimo"/>
              </w:rPr>
            </w:pPr>
            <w:sdt>
              <w:sdtPr>
                <w:tag w:val="goog_rdk_244"/>
              </w:sdtPr>
              <w:sdtContent>
                <w:r w:rsidDel="00000000" w:rsidR="00000000" w:rsidRPr="00000000">
                  <w:rPr>
                    <w:rFonts w:ascii="Arial Unicode MS" w:cs="Arial Unicode MS" w:eastAsia="Arial Unicode MS" w:hAnsi="Arial Unicode MS"/>
                    <w:rtl w:val="0"/>
                  </w:rPr>
                  <w:t xml:space="preserve">進程名稱，如：</w:t>
                </w:r>
              </w:sdtContent>
            </w:sdt>
          </w:p>
          <w:p w:rsidR="00000000" w:rsidDel="00000000" w:rsidP="00000000" w:rsidRDefault="00000000" w:rsidRPr="00000000" w14:paraId="000000A3">
            <w:pPr>
              <w:widowControl w:val="0"/>
              <w:spacing w:line="240" w:lineRule="auto"/>
              <w:rPr>
                <w:rFonts w:ascii="Arimo" w:cs="Arimo" w:eastAsia="Arimo" w:hAnsi="Arimo"/>
              </w:rPr>
            </w:pPr>
            <w:sdt>
              <w:sdtPr>
                <w:tag w:val="goog_rdk_245"/>
              </w:sdtPr>
              <w:sdtContent>
                <w:r w:rsidDel="00000000" w:rsidR="00000000" w:rsidRPr="00000000">
                  <w:rPr>
                    <w:rFonts w:ascii="Arial Unicode MS" w:cs="Arial Unicode MS" w:eastAsia="Arial Unicode MS" w:hAnsi="Arial Unicode MS"/>
                    <w:rtl w:val="0"/>
                  </w:rPr>
                  <w:t xml:space="preserve">*.exe 的執行檔</w:t>
                </w:r>
              </w:sdtContent>
            </w:sdt>
          </w:p>
          <w:p w:rsidR="00000000" w:rsidDel="00000000" w:rsidP="00000000" w:rsidRDefault="00000000" w:rsidRPr="00000000" w14:paraId="000000A4">
            <w:pPr>
              <w:widowControl w:val="0"/>
              <w:spacing w:line="240" w:lineRule="auto"/>
              <w:rPr>
                <w:rFonts w:ascii="Arimo" w:cs="Arimo" w:eastAsia="Arimo" w:hAnsi="Arimo"/>
              </w:rPr>
            </w:pPr>
            <w:sdt>
              <w:sdtPr>
                <w:tag w:val="goog_rdk_246"/>
              </w:sdtPr>
              <w:sdtContent>
                <w:r w:rsidDel="00000000" w:rsidR="00000000" w:rsidRPr="00000000">
                  <w:rPr>
                    <w:rFonts w:ascii="Arial Unicode MS" w:cs="Arial Unicode MS" w:eastAsia="Arial Unicode MS" w:hAnsi="Arial Unicode MS"/>
                    <w:rtl w:val="0"/>
                  </w:rPr>
                  <w:t xml:space="preserve">*.dll 的動態函式庫</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Arimo" w:cs="Arimo" w:eastAsia="Arimo" w:hAnsi="Arimo"/>
              </w:rPr>
            </w:pPr>
            <w:r w:rsidDel="00000000" w:rsidR="00000000" w:rsidRPr="00000000">
              <w:rPr>
                <w:rFonts w:ascii="Arimo" w:cs="Arimo" w:eastAsia="Arimo" w:hAnsi="Arimo"/>
                <w:rtl w:val="0"/>
              </w:rPr>
              <w:t xml:space="preserve">Image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Arimo" w:cs="Arimo" w:eastAsia="Arimo" w:hAnsi="Arimo"/>
              </w:rPr>
            </w:pPr>
            <w:sdt>
              <w:sdtPr>
                <w:tag w:val="goog_rdk_247"/>
              </w:sdtPr>
              <w:sdtContent>
                <w:r w:rsidDel="00000000" w:rsidR="00000000" w:rsidRPr="00000000">
                  <w:rPr>
                    <w:rFonts w:ascii="Arial Unicode MS" w:cs="Arial Unicode MS" w:eastAsia="Arial Unicode MS" w:hAnsi="Arial Unicode MS"/>
                    <w:rtl w:val="0"/>
                  </w:rPr>
                  <w:t xml:space="preserve">進程名稱的完整路徑</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Arimo" w:cs="Arimo" w:eastAsia="Arimo" w:hAnsi="Arimo"/>
              </w:rPr>
            </w:pPr>
            <w:r w:rsidDel="00000000" w:rsidR="00000000" w:rsidRPr="00000000">
              <w:rPr>
                <w:rFonts w:ascii="Arimo" w:cs="Arimo" w:eastAsia="Arimo" w:hAnsi="Arimo"/>
                <w:rtl w:val="0"/>
              </w:rPr>
              <w:t xml:space="preserve">Command 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Arimo" w:cs="Arimo" w:eastAsia="Arimo" w:hAnsi="Arimo"/>
              </w:rPr>
            </w:pPr>
            <w:sdt>
              <w:sdtPr>
                <w:tag w:val="goog_rdk_248"/>
              </w:sdtPr>
              <w:sdtContent>
                <w:r w:rsidDel="00000000" w:rsidR="00000000" w:rsidRPr="00000000">
                  <w:rPr>
                    <w:rFonts w:ascii="Arial Unicode MS" w:cs="Arial Unicode MS" w:eastAsia="Arial Unicode MS" w:hAnsi="Arial Unicode MS"/>
                    <w:rtl w:val="0"/>
                  </w:rPr>
                  <w:t xml:space="preserve">用於啟動進程的命令行</w:t>
                </w:r>
              </w:sdtContent>
            </w:sdt>
          </w:p>
        </w:tc>
      </w:tr>
      <w:tr>
        <w:trPr>
          <w:cantSplit w:val="0"/>
          <w:trHeight w:val="420" w:hRule="atLeast"/>
          <w:tblHeader w:val="0"/>
        </w:trPr>
        <w:tc>
          <w:tcPr>
            <w:gridSpan w:val="2"/>
          </w:tcPr>
          <w:p w:rsidR="00000000" w:rsidDel="00000000" w:rsidP="00000000" w:rsidRDefault="00000000" w:rsidRPr="00000000" w14:paraId="000000A9">
            <w:pPr>
              <w:widowControl w:val="0"/>
              <w:spacing w:line="240" w:lineRule="auto"/>
              <w:jc w:val="center"/>
              <w:rPr>
                <w:rFonts w:ascii="Arimo" w:cs="Arimo" w:eastAsia="Arimo" w:hAnsi="Arimo"/>
                <w:b w:val="1"/>
              </w:rPr>
            </w:pPr>
            <w:sdt>
              <w:sdtPr>
                <w:tag w:val="goog_rdk_249"/>
              </w:sdtPr>
              <w:sdtContent>
                <w:r w:rsidDel="00000000" w:rsidR="00000000" w:rsidRPr="00000000">
                  <w:rPr>
                    <w:rFonts w:ascii="Arial Unicode MS" w:cs="Arial Unicode MS" w:eastAsia="Arial Unicode MS" w:hAnsi="Arial Unicode MS"/>
                    <w:b w:val="1"/>
                    <w:rtl w:val="0"/>
                  </w:rPr>
                  <w:t xml:space="preserve">檔案 File</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Arimo" w:cs="Arimo" w:eastAsia="Arimo" w:hAnsi="Arimo"/>
              </w:rPr>
            </w:pPr>
            <w:r w:rsidDel="00000000" w:rsidR="00000000" w:rsidRPr="00000000">
              <w:rPr>
                <w:rFonts w:ascii="Arimo" w:cs="Arimo" w:eastAsia="Arimo" w:hAnsi="Arimo"/>
                <w:rtl w:val="0"/>
              </w:rPr>
              <w:t xml:space="preserve">File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Arimo" w:cs="Arimo" w:eastAsia="Arimo" w:hAnsi="Arimo"/>
              </w:rPr>
            </w:pPr>
            <w:sdt>
              <w:sdtPr>
                <w:tag w:val="goog_rdk_250"/>
              </w:sdtPr>
              <w:sdtContent>
                <w:r w:rsidDel="00000000" w:rsidR="00000000" w:rsidRPr="00000000">
                  <w:rPr>
                    <w:rFonts w:ascii="Arial Unicode MS" w:cs="Arial Unicode MS" w:eastAsia="Arial Unicode MS" w:hAnsi="Arial Unicode MS"/>
                    <w:rtl w:val="0"/>
                  </w:rPr>
                  <w:t xml:space="preserve">檔案完整路徑</w:t>
                </w:r>
              </w:sdtContent>
            </w:sdt>
          </w:p>
        </w:tc>
      </w:tr>
      <w:tr>
        <w:trPr>
          <w:cantSplit w:val="0"/>
          <w:trHeight w:val="420" w:hRule="atLeast"/>
          <w:tblHeader w:val="0"/>
        </w:trPr>
        <w:tc>
          <w:tcPr>
            <w:gridSpan w:val="2"/>
          </w:tcPr>
          <w:p w:rsidR="00000000" w:rsidDel="00000000" w:rsidP="00000000" w:rsidRDefault="00000000" w:rsidRPr="00000000" w14:paraId="000000AD">
            <w:pPr>
              <w:widowControl w:val="0"/>
              <w:spacing w:line="240" w:lineRule="auto"/>
              <w:jc w:val="center"/>
              <w:rPr>
                <w:rFonts w:ascii="Arimo" w:cs="Arimo" w:eastAsia="Arimo" w:hAnsi="Arimo"/>
                <w:b w:val="1"/>
              </w:rPr>
            </w:pPr>
            <w:sdt>
              <w:sdtPr>
                <w:tag w:val="goog_rdk_251"/>
              </w:sdtPr>
              <w:sdtContent>
                <w:r w:rsidDel="00000000" w:rsidR="00000000" w:rsidRPr="00000000">
                  <w:rPr>
                    <w:rFonts w:ascii="Arial Unicode MS" w:cs="Arial Unicode MS" w:eastAsia="Arial Unicode MS" w:hAnsi="Arial Unicode MS"/>
                    <w:b w:val="1"/>
                    <w:rtl w:val="0"/>
                  </w:rPr>
                  <w:t xml:space="preserve">登錄檔 Registry</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Arimo" w:cs="Arimo" w:eastAsia="Arimo" w:hAnsi="Arimo"/>
              </w:rPr>
            </w:pPr>
            <w:r w:rsidDel="00000000" w:rsidR="00000000" w:rsidRPr="00000000">
              <w:rPr>
                <w:rFonts w:ascii="Arimo" w:cs="Arimo" w:eastAsia="Arimo" w:hAnsi="Arimo"/>
                <w:rtl w:val="0"/>
              </w:rPr>
              <w:t xml:space="preserve">Registry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Arimo" w:cs="Arimo" w:eastAsia="Arimo" w:hAnsi="Arimo"/>
              </w:rPr>
            </w:pPr>
            <w:sdt>
              <w:sdtPr>
                <w:tag w:val="goog_rdk_252"/>
              </w:sdtPr>
              <w:sdtContent>
                <w:r w:rsidDel="00000000" w:rsidR="00000000" w:rsidRPr="00000000">
                  <w:rPr>
                    <w:rFonts w:ascii="Arial Unicode MS" w:cs="Arial Unicode MS" w:eastAsia="Arial Unicode MS" w:hAnsi="Arial Unicode MS"/>
                    <w:rtl w:val="0"/>
                  </w:rPr>
                  <w:t xml:space="preserve">登錄鍵完整路徑</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Arimo" w:cs="Arimo" w:eastAsia="Arimo" w:hAnsi="Arimo"/>
              </w:rPr>
            </w:pPr>
            <w:r w:rsidDel="00000000" w:rsidR="00000000" w:rsidRPr="00000000">
              <w:rPr>
                <w:rFonts w:ascii="Arimo" w:cs="Arimo" w:eastAsia="Arimo" w:hAnsi="Arimo"/>
                <w:rtl w:val="0"/>
              </w:rPr>
              <w:t xml:space="preserve">Registry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Arimo" w:cs="Arimo" w:eastAsia="Arimo" w:hAnsi="Arimo"/>
              </w:rPr>
            </w:pPr>
            <w:sdt>
              <w:sdtPr>
                <w:tag w:val="goog_rdk_253"/>
              </w:sdtPr>
              <w:sdtContent>
                <w:r w:rsidDel="00000000" w:rsidR="00000000" w:rsidRPr="00000000">
                  <w:rPr>
                    <w:rFonts w:ascii="Arial Unicode MS" w:cs="Arial Unicode MS" w:eastAsia="Arial Unicode MS" w:hAnsi="Arial Unicode MS"/>
                    <w:rtl w:val="0"/>
                  </w:rPr>
                  <w:t xml:space="preserve">登錄值</w:t>
                </w:r>
              </w:sdtContent>
            </w:sdt>
          </w:p>
        </w:tc>
      </w:tr>
      <w:tr>
        <w:trPr>
          <w:cantSplit w:val="0"/>
          <w:trHeight w:val="420" w:hRule="atLeast"/>
          <w:tblHeader w:val="0"/>
        </w:trPr>
        <w:tc>
          <w:tcPr>
            <w:gridSpan w:val="2"/>
          </w:tcPr>
          <w:p w:rsidR="00000000" w:rsidDel="00000000" w:rsidP="00000000" w:rsidRDefault="00000000" w:rsidRPr="00000000" w14:paraId="000000B3">
            <w:pPr>
              <w:widowControl w:val="0"/>
              <w:spacing w:line="240" w:lineRule="auto"/>
              <w:jc w:val="center"/>
              <w:rPr>
                <w:rFonts w:ascii="Arimo" w:cs="Arimo" w:eastAsia="Arimo" w:hAnsi="Arimo"/>
                <w:b w:val="1"/>
              </w:rPr>
            </w:pPr>
            <w:sdt>
              <w:sdtPr>
                <w:tag w:val="goog_rdk_254"/>
              </w:sdtPr>
              <w:sdtContent>
                <w:r w:rsidDel="00000000" w:rsidR="00000000" w:rsidRPr="00000000">
                  <w:rPr>
                    <w:rFonts w:ascii="Arial Unicode MS" w:cs="Arial Unicode MS" w:eastAsia="Arial Unicode MS" w:hAnsi="Arial Unicode MS"/>
                    <w:b w:val="1"/>
                    <w:rtl w:val="0"/>
                  </w:rPr>
                  <w:t xml:space="preserve">網路 Network</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Arimo" w:cs="Arimo" w:eastAsia="Arimo" w:hAnsi="Arimo"/>
              </w:rPr>
            </w:pPr>
            <w:r w:rsidDel="00000000" w:rsidR="00000000" w:rsidRPr="00000000">
              <w:rPr>
                <w:rFonts w:ascii="Arimo" w:cs="Arimo" w:eastAsia="Arimo" w:hAnsi="Arimo"/>
                <w:rtl w:val="0"/>
              </w:rPr>
              <w:t xml:space="preserve">Source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Arimo" w:cs="Arimo" w:eastAsia="Arimo" w:hAnsi="Arimo"/>
              </w:rPr>
            </w:pPr>
            <w:sdt>
              <w:sdtPr>
                <w:tag w:val="goog_rdk_255"/>
              </w:sdtPr>
              <w:sdtContent>
                <w:r w:rsidDel="00000000" w:rsidR="00000000" w:rsidRPr="00000000">
                  <w:rPr>
                    <w:rFonts w:ascii="Arial Unicode MS" w:cs="Arial Unicode MS" w:eastAsia="Arial Unicode MS" w:hAnsi="Arial Unicode MS"/>
                    <w:rtl w:val="0"/>
                  </w:rPr>
                  <w:t xml:space="preserve">來源位址</w:t>
                </w:r>
              </w:sdtContent>
            </w:sdt>
          </w:p>
          <w:p w:rsidR="00000000" w:rsidDel="00000000" w:rsidP="00000000" w:rsidRDefault="00000000" w:rsidRPr="00000000" w14:paraId="000000B7">
            <w:pPr>
              <w:widowControl w:val="0"/>
              <w:spacing w:line="240" w:lineRule="auto"/>
              <w:rPr>
                <w:rFonts w:ascii="Arimo" w:cs="Arimo" w:eastAsia="Arimo" w:hAnsi="Arimo"/>
              </w:rPr>
            </w:pPr>
            <w:sdt>
              <w:sdtPr>
                <w:tag w:val="goog_rdk_256"/>
              </w:sdtPr>
              <w:sdtContent>
                <w:r w:rsidDel="00000000" w:rsidR="00000000" w:rsidRPr="00000000">
                  <w:rPr>
                    <w:rFonts w:ascii="Arial Unicode MS" w:cs="Arial Unicode MS" w:eastAsia="Arial Unicode MS" w:hAnsi="Arial Unicode MS"/>
                    <w:rtl w:val="0"/>
                  </w:rPr>
                  <w:t xml:space="preserve">Domain 或 IP + (Port)</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Arimo" w:cs="Arimo" w:eastAsia="Arimo" w:hAnsi="Arimo"/>
              </w:rPr>
            </w:pPr>
            <w:r w:rsidDel="00000000" w:rsidR="00000000" w:rsidRPr="00000000">
              <w:rPr>
                <w:rFonts w:ascii="Arimo" w:cs="Arimo" w:eastAsia="Arimo" w:hAnsi="Arimo"/>
                <w:rtl w:val="0"/>
              </w:rPr>
              <w:t xml:space="preserve">Destination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Arimo" w:cs="Arimo" w:eastAsia="Arimo" w:hAnsi="Arimo"/>
              </w:rPr>
            </w:pPr>
            <w:sdt>
              <w:sdtPr>
                <w:tag w:val="goog_rdk_257"/>
              </w:sdtPr>
              <w:sdtContent>
                <w:r w:rsidDel="00000000" w:rsidR="00000000" w:rsidRPr="00000000">
                  <w:rPr>
                    <w:rFonts w:ascii="Arial Unicode MS" w:cs="Arial Unicode MS" w:eastAsia="Arial Unicode MS" w:hAnsi="Arial Unicode MS"/>
                    <w:rtl w:val="0"/>
                  </w:rPr>
                  <w:t xml:space="preserve">目標位址</w:t>
                </w:r>
              </w:sdtContent>
            </w:sdt>
          </w:p>
          <w:p w:rsidR="00000000" w:rsidDel="00000000" w:rsidP="00000000" w:rsidRDefault="00000000" w:rsidRPr="00000000" w14:paraId="000000BA">
            <w:pPr>
              <w:widowControl w:val="0"/>
              <w:spacing w:line="240" w:lineRule="auto"/>
              <w:rPr>
                <w:rFonts w:ascii="Arimo" w:cs="Arimo" w:eastAsia="Arimo" w:hAnsi="Arimo"/>
              </w:rPr>
            </w:pPr>
            <w:sdt>
              <w:sdtPr>
                <w:tag w:val="goog_rdk_258"/>
              </w:sdtPr>
              <w:sdtContent>
                <w:r w:rsidDel="00000000" w:rsidR="00000000" w:rsidRPr="00000000">
                  <w:rPr>
                    <w:rFonts w:ascii="Arial Unicode MS" w:cs="Arial Unicode MS" w:eastAsia="Arial Unicode MS" w:hAnsi="Arial Unicode MS"/>
                    <w:rtl w:val="0"/>
                  </w:rPr>
                  <w:t xml:space="preserve">Domain 或 IP + (Port)</w:t>
                </w:r>
              </w:sdtContent>
            </w:sdt>
          </w:p>
        </w:tc>
      </w:tr>
    </w:tbl>
    <w:p w:rsidR="00000000" w:rsidDel="00000000" w:rsidP="00000000" w:rsidRDefault="00000000" w:rsidRPr="00000000" w14:paraId="000000BB">
      <w:pPr>
        <w:rPr/>
      </w:pPr>
      <w:sdt>
        <w:sdtPr>
          <w:tag w:val="goog_rdk_259"/>
        </w:sdtPr>
        <w:sdtContent>
          <w:r w:rsidDel="00000000" w:rsidR="00000000" w:rsidRPr="00000000">
            <w:rPr>
              <w:rFonts w:ascii="Arial Unicode MS" w:cs="Arial Unicode MS" w:eastAsia="Arial Unicode MS" w:hAnsi="Arial Unicode MS"/>
              <w:sz w:val="20"/>
              <w:szCs w:val="20"/>
              <w:rtl w:val="0"/>
            </w:rPr>
            <w:t xml:space="preserve">表2 整理後的各類型系統資源對應到的屬性</w:t>
          </w:r>
        </w:sdtContent>
      </w:sdt>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sdt>
        <w:sdtPr>
          <w:tag w:val="goog_rdk_260"/>
        </w:sdtPr>
        <w:sdtContent>
          <w:r w:rsidDel="00000000" w:rsidR="00000000" w:rsidRPr="00000000">
            <w:rPr>
              <w:rFonts w:ascii="Arial Unicode MS" w:cs="Arial Unicode MS" w:eastAsia="Arial Unicode MS" w:hAnsi="Arial Unicode MS"/>
              <w:rtl w:val="0"/>
            </w:rPr>
            <w:t xml:space="preserve">在這個階段，我們共蒐集了 17,346,525 個系統事件，其中有 17,328,191 個事件被標記為正常（Benign），有 18,334 個事件被標記為攻擊劇本ID。</w:t>
          </w:r>
        </w:sdtContent>
      </w:sdt>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sdt>
        <w:sdtPr>
          <w:tag w:val="goog_rdk_261"/>
        </w:sdtPr>
        <w:sdtContent>
          <w:r w:rsidDel="00000000" w:rsidR="00000000" w:rsidRPr="00000000">
            <w:rPr>
              <w:rFonts w:ascii="Arial Unicode MS" w:cs="Arial Unicode MS" w:eastAsia="Arial Unicode MS" w:hAnsi="Arial Unicode MS"/>
              <w:rtl w:val="0"/>
            </w:rPr>
            <w:t xml:space="preserve">然而，我們觀察到蒐集來的系統事件中存在許多重複的情況（見</w:t>
          </w:r>
        </w:sdtContent>
      </w:sdt>
      <w:sdt>
        <w:sdtPr>
          <w:tag w:val="goog_rdk_262"/>
        </w:sdtPr>
        <w:sdtContent>
          <w:r w:rsidDel="00000000" w:rsidR="00000000" w:rsidRPr="00000000">
            <w:rPr>
              <w:rFonts w:ascii="Arial Unicode MS" w:cs="Arial Unicode MS" w:eastAsia="Arial Unicode MS" w:hAnsi="Arial Unicode MS"/>
              <w:color w:val="0000ff"/>
              <w:rtl w:val="0"/>
            </w:rPr>
            <w:t xml:space="preserve">圖7</w:t>
          </w:r>
        </w:sdtContent>
      </w:sdt>
      <w:sdt>
        <w:sdtPr>
          <w:tag w:val="goog_rdk_263"/>
        </w:sdtPr>
        <w:sdtContent>
          <w:r w:rsidDel="00000000" w:rsidR="00000000" w:rsidRPr="00000000">
            <w:rPr>
              <w:rFonts w:ascii="Arial Unicode MS" w:cs="Arial Unicode MS" w:eastAsia="Arial Unicode MS" w:hAnsi="Arial Unicode MS"/>
              <w:rtl w:val="0"/>
            </w:rPr>
            <w:t xml:space="preserve">）。這是因為 Process Monitor 捕捉事件的頻率非常快，導致大量重複的系統事件，這在後續的系統資源互動分析中帶來了困難。因此，我們對重複的資料進行了基本的精簡。在不考慮時間戳（Timestamp）的情況下，僅保留 Subject UUID、Subject Attributes、Object UUID、Object Attributes、Relation 和 Label 六個屬性。因此，系統事件數量減少至 4,932,604 筆，其中有 4,916,024 個被標記為正常（Benign），而 16,580 個被標記有攻擊劇本 ID 標籤。</w:t>
          </w:r>
        </w:sdtContent>
      </w:sdt>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rFonts w:ascii="Arimo" w:cs="Arimo" w:eastAsia="Arimo" w:hAnsi="Arimo"/>
          <w:i w:val="1"/>
          <w:sz w:val="20"/>
          <w:szCs w:val="20"/>
        </w:rPr>
      </w:pPr>
      <w:r w:rsidDel="00000000" w:rsidR="00000000" w:rsidRPr="00000000">
        <w:rPr>
          <w:rFonts w:ascii="Arimo" w:cs="Arimo" w:eastAsia="Arimo" w:hAnsi="Arimo"/>
          <w:i w:val="1"/>
          <w:sz w:val="20"/>
          <w:szCs w:val="20"/>
        </w:rPr>
        <w:drawing>
          <wp:inline distB="114300" distT="114300" distL="114300" distR="114300">
            <wp:extent cx="5731200" cy="1320800"/>
            <wp:effectExtent b="0" l="0" r="0" t="0"/>
            <wp:docPr id="4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Arimo" w:cs="Arimo" w:eastAsia="Arimo" w:hAnsi="Arimo"/>
          <w:i w:val="1"/>
          <w:sz w:val="20"/>
          <w:szCs w:val="20"/>
        </w:rPr>
      </w:pPr>
      <w:sdt>
        <w:sdtPr>
          <w:tag w:val="goog_rdk_264"/>
        </w:sdtPr>
        <w:sdtContent>
          <w:r w:rsidDel="00000000" w:rsidR="00000000" w:rsidRPr="00000000">
            <w:rPr>
              <w:rFonts w:ascii="Arial Unicode MS" w:cs="Arial Unicode MS" w:eastAsia="Arial Unicode MS" w:hAnsi="Arial Unicode MS"/>
              <w:sz w:val="20"/>
              <w:szCs w:val="20"/>
              <w:rtl w:val="0"/>
            </w:rPr>
            <w:t xml:space="preserve">圖7. 含時間戳記的系統事件</w:t>
          </w:r>
        </w:sdtContent>
      </w:sdt>
      <w:r w:rsidDel="00000000" w:rsidR="00000000" w:rsidRPr="00000000">
        <w:rPr>
          <w:rFonts w:ascii="Arimo" w:cs="Arimo" w:eastAsia="Arimo" w:hAnsi="Arimo"/>
          <w:i w:val="1"/>
          <w:sz w:val="20"/>
          <w:szCs w:val="20"/>
          <w:rtl w:val="0"/>
        </w:rPr>
        <w:tab/>
      </w:r>
    </w:p>
    <w:p w:rsidR="00000000" w:rsidDel="00000000" w:rsidP="00000000" w:rsidRDefault="00000000" w:rsidRPr="00000000" w14:paraId="000000C3">
      <w:pPr>
        <w:rPr>
          <w:rFonts w:ascii="Arimo" w:cs="Arimo" w:eastAsia="Arimo" w:hAnsi="Arimo"/>
          <w:i w:val="1"/>
          <w:sz w:val="20"/>
          <w:szCs w:val="20"/>
        </w:rPr>
      </w:pPr>
      <w:r w:rsidDel="00000000" w:rsidR="00000000" w:rsidRPr="00000000">
        <w:rPr>
          <w:rtl w:val="0"/>
        </w:rPr>
      </w:r>
    </w:p>
    <w:p w:rsidR="00000000" w:rsidDel="00000000" w:rsidP="00000000" w:rsidRDefault="00000000" w:rsidRPr="00000000" w14:paraId="000000C4">
      <w:pPr>
        <w:rPr/>
      </w:pPr>
      <w:sdt>
        <w:sdtPr>
          <w:tag w:val="goog_rdk_265"/>
        </w:sdtPr>
        <w:sdtContent>
          <w:r w:rsidDel="00000000" w:rsidR="00000000" w:rsidRPr="00000000">
            <w:rPr>
              <w:rFonts w:ascii="Arial Unicode MS" w:cs="Arial Unicode MS" w:eastAsia="Arial Unicode MS" w:hAnsi="Arial Unicode MS"/>
              <w:rtl w:val="0"/>
            </w:rPr>
            <w:t xml:space="preserve">在後續的研究中，我們可能會使用含有時間戳的系統事件或不含時間戳的系統事件進行分析。為了說明清楚，我們將移除時間戳的系統事件稱為「三元組」（Triplet）。</w:t>
          </w:r>
        </w:sdtContent>
      </w:sdt>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sdt>
        <w:sdtPr>
          <w:tag w:val="goog_rdk_266"/>
        </w:sdtPr>
        <w:sdtContent>
          <w:r w:rsidDel="00000000" w:rsidR="00000000" w:rsidRPr="00000000">
            <w:rPr>
              <w:rFonts w:ascii="Arial Unicode MS" w:cs="Arial Unicode MS" w:eastAsia="Arial Unicode MS" w:hAnsi="Arial Unicode MS"/>
              <w:rtl w:val="0"/>
            </w:rPr>
            <w:t xml:space="preserve">「三元組」(triplet) 的概念源於知識圖譜（Knowledge Graph），最早由 Google 於2012年提出</w:t>
          </w:r>
        </w:sdtContent>
      </w:sdt>
      <w:r w:rsidDel="00000000" w:rsidR="00000000" w:rsidRPr="00000000">
        <w:rPr>
          <w:color w:val="0000ff"/>
          <w:rtl w:val="0"/>
        </w:rPr>
        <w:t xml:space="preserve">[20]</w:t>
      </w:r>
      <w:sdt>
        <w:sdtPr>
          <w:tag w:val="goog_rdk_267"/>
        </w:sdtPr>
        <w:sdtContent>
          <w:r w:rsidDel="00000000" w:rsidR="00000000" w:rsidRPr="00000000">
            <w:rPr>
              <w:rFonts w:ascii="Arial Unicode MS" w:cs="Arial Unicode MS" w:eastAsia="Arial Unicode MS" w:hAnsi="Arial Unicode MS"/>
              <w:rtl w:val="0"/>
            </w:rPr>
            <w:t xml:space="preserve">，其目的在於將原本的文字資訊進行結構化，透過抽取、存儲和關聯原始知識，形成多個「實體-關係-實體」的三元組。這樣的設計使得知識可以以圖的架構進行存取和關聯。典型的例子是 DBpedia</w:t>
          </w:r>
        </w:sdtContent>
      </w:sdt>
      <w:r w:rsidDel="00000000" w:rsidR="00000000" w:rsidRPr="00000000">
        <w:rPr>
          <w:color w:val="0000ff"/>
          <w:rtl w:val="0"/>
        </w:rPr>
        <w:t xml:space="preserve">[21]</w:t>
      </w:r>
      <w:sdt>
        <w:sdtPr>
          <w:tag w:val="goog_rdk_268"/>
        </w:sdtPr>
        <w:sdtContent>
          <w:r w:rsidDel="00000000" w:rsidR="00000000" w:rsidRPr="00000000">
            <w:rPr>
              <w:rFonts w:ascii="Arial Unicode MS" w:cs="Arial Unicode MS" w:eastAsia="Arial Unicode MS" w:hAnsi="Arial Unicode MS"/>
              <w:rtl w:val="0"/>
            </w:rPr>
            <w:t xml:space="preserve">（見</w:t>
          </w:r>
        </w:sdtContent>
      </w:sdt>
      <w:sdt>
        <w:sdtPr>
          <w:tag w:val="goog_rdk_269"/>
        </w:sdtPr>
        <w:sdtContent>
          <w:r w:rsidDel="00000000" w:rsidR="00000000" w:rsidRPr="00000000">
            <w:rPr>
              <w:rFonts w:ascii="Arial Unicode MS" w:cs="Arial Unicode MS" w:eastAsia="Arial Unicode MS" w:hAnsi="Arial Unicode MS"/>
              <w:color w:val="0000ff"/>
              <w:rtl w:val="0"/>
            </w:rPr>
            <w:t xml:space="preserve">圖8</w:t>
          </w:r>
        </w:sdtContent>
      </w:sdt>
      <w:sdt>
        <w:sdtPr>
          <w:tag w:val="goog_rdk_270"/>
        </w:sdtPr>
        <w:sdtContent>
          <w:r w:rsidDel="00000000" w:rsidR="00000000" w:rsidRPr="00000000">
            <w:rPr>
              <w:rFonts w:ascii="Arial Unicode MS" w:cs="Arial Unicode MS" w:eastAsia="Arial Unicode MS" w:hAnsi="Arial Unicode MS"/>
              <w:rtl w:val="0"/>
            </w:rPr>
            <w:t xml:space="preserve">），它是一個大規模的多語言百科知識圖譜，可視為維基百科的結構化版本。</w:t>
          </w:r>
        </w:sdtContent>
      </w:sdt>
    </w:p>
    <w:p w:rsidR="00000000" w:rsidDel="00000000" w:rsidP="00000000" w:rsidRDefault="00000000" w:rsidRPr="00000000" w14:paraId="000000C7">
      <w:pPr>
        <w:rPr>
          <w:rFonts w:ascii="Arimo" w:cs="Arimo" w:eastAsia="Arimo" w:hAnsi="Arimo"/>
          <w:i w:val="1"/>
          <w:sz w:val="20"/>
          <w:szCs w:val="20"/>
        </w:rPr>
      </w:pPr>
      <w:r w:rsidDel="00000000" w:rsidR="00000000" w:rsidRPr="00000000">
        <w:rPr>
          <w:rtl w:val="0"/>
        </w:rPr>
      </w:r>
    </w:p>
    <w:p w:rsidR="00000000" w:rsidDel="00000000" w:rsidP="00000000" w:rsidRDefault="00000000" w:rsidRPr="00000000" w14:paraId="000000C8">
      <w:pPr>
        <w:rPr>
          <w:rFonts w:ascii="Arimo" w:cs="Arimo" w:eastAsia="Arimo" w:hAnsi="Arimo"/>
          <w:i w:val="1"/>
          <w:sz w:val="20"/>
          <w:szCs w:val="20"/>
        </w:rPr>
      </w:pPr>
      <w:r w:rsidDel="00000000" w:rsidR="00000000" w:rsidRPr="00000000">
        <w:rPr>
          <w:rtl w:val="0"/>
        </w:rPr>
      </w:r>
    </w:p>
    <w:p w:rsidR="00000000" w:rsidDel="00000000" w:rsidP="00000000" w:rsidRDefault="00000000" w:rsidRPr="00000000" w14:paraId="000000C9">
      <w:pPr>
        <w:rPr>
          <w:rFonts w:ascii="Arimo" w:cs="Arimo" w:eastAsia="Arimo" w:hAnsi="Arimo"/>
          <w:i w:val="1"/>
          <w:sz w:val="20"/>
          <w:szCs w:val="20"/>
        </w:rPr>
      </w:pPr>
      <w:r w:rsidDel="00000000" w:rsidR="00000000" w:rsidRPr="00000000">
        <w:rPr>
          <w:rFonts w:ascii="Arimo" w:cs="Arimo" w:eastAsia="Arimo" w:hAnsi="Arimo"/>
          <w:i w:val="1"/>
          <w:sz w:val="20"/>
          <w:szCs w:val="20"/>
        </w:rPr>
        <w:drawing>
          <wp:inline distB="114300" distT="114300" distL="114300" distR="114300">
            <wp:extent cx="5731200" cy="1892300"/>
            <wp:effectExtent b="0" l="0" r="0" t="0"/>
            <wp:docPr id="44"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Arimo" w:cs="Arimo" w:eastAsia="Arimo" w:hAnsi="Arimo"/>
          <w:sz w:val="20"/>
          <w:szCs w:val="20"/>
        </w:rPr>
      </w:pPr>
      <w:sdt>
        <w:sdtPr>
          <w:tag w:val="goog_rdk_271"/>
        </w:sdtPr>
        <w:sdtContent>
          <w:r w:rsidDel="00000000" w:rsidR="00000000" w:rsidRPr="00000000">
            <w:rPr>
              <w:rFonts w:ascii="Arial Unicode MS" w:cs="Arial Unicode MS" w:eastAsia="Arial Unicode MS" w:hAnsi="Arial Unicode MS"/>
              <w:sz w:val="20"/>
              <w:szCs w:val="20"/>
              <w:rtl w:val="0"/>
            </w:rPr>
            <w:t xml:space="preserve">圖8. 知識圖譜範例（four triples from DBpedia.）</w:t>
            <w:tab/>
          </w:r>
        </w:sdtContent>
      </w:sdt>
    </w:p>
    <w:p w:rsidR="00000000" w:rsidDel="00000000" w:rsidP="00000000" w:rsidRDefault="00000000" w:rsidRPr="00000000" w14:paraId="000000CB">
      <w:pPr>
        <w:rPr>
          <w:rFonts w:ascii="Arimo" w:cs="Arimo" w:eastAsia="Arimo" w:hAnsi="Arimo"/>
          <w:sz w:val="20"/>
          <w:szCs w:val="20"/>
        </w:rPr>
      </w:pPr>
      <w:r w:rsidDel="00000000" w:rsidR="00000000" w:rsidRPr="00000000">
        <w:rPr>
          <w:rtl w:val="0"/>
        </w:rPr>
      </w:r>
    </w:p>
    <w:p w:rsidR="00000000" w:rsidDel="00000000" w:rsidP="00000000" w:rsidRDefault="00000000" w:rsidRPr="00000000" w14:paraId="000000CC">
      <w:pPr>
        <w:rPr/>
      </w:pPr>
      <w:sdt>
        <w:sdtPr>
          <w:tag w:val="goog_rdk_272"/>
        </w:sdtPr>
        <w:sdtContent>
          <w:r w:rsidDel="00000000" w:rsidR="00000000" w:rsidRPr="00000000">
            <w:rPr>
              <w:rFonts w:ascii="Arial Unicode MS" w:cs="Arial Unicode MS" w:eastAsia="Arial Unicode MS" w:hAnsi="Arial Unicode MS"/>
              <w:rtl w:val="0"/>
            </w:rPr>
            <w:t xml:space="preserve">我們前面提到，在一系統事件中，我們所關注的是 subject entity, object entity and their relationship in terms of the operation that the subject entity performs on the object entity. 因此，在我們的案例中，我們將各個系統資源視為實體，系統動作（Operation）視為關係，這即是一個三元的關係表示，因此我們可以直接將移除時間戳的系統事件稱為三元組 。</w:t>
          </w:r>
        </w:sdtContent>
      </w:sdt>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rFonts w:ascii="Arimo" w:cs="Arimo" w:eastAsia="Arimo" w:hAnsi="Arimo"/>
          <w:color w:val="ff0000"/>
          <w:sz w:val="21"/>
          <w:szCs w:val="21"/>
        </w:rPr>
      </w:pPr>
      <w:sdt>
        <w:sdtPr>
          <w:tag w:val="goog_rdk_273"/>
        </w:sdtPr>
        <w:sdtContent>
          <w:r w:rsidDel="00000000" w:rsidR="00000000" w:rsidRPr="00000000">
            <w:rPr>
              <w:rFonts w:ascii="Arial Unicode MS" w:cs="Arial Unicode MS" w:eastAsia="Arial Unicode MS" w:hAnsi="Arial Unicode MS"/>
              <w:rtl w:val="0"/>
            </w:rPr>
            <w:t xml:space="preserve">根據</w:t>
          </w:r>
        </w:sdtContent>
      </w:sdt>
      <w:sdt>
        <w:sdtPr>
          <w:tag w:val="goog_rdk_274"/>
        </w:sdtPr>
        <w:sdtContent>
          <w:r w:rsidDel="00000000" w:rsidR="00000000" w:rsidRPr="00000000">
            <w:rPr>
              <w:rFonts w:ascii="Arial Unicode MS" w:cs="Arial Unicode MS" w:eastAsia="Arial Unicode MS" w:hAnsi="Arial Unicode MS"/>
              <w:color w:val="0000ff"/>
              <w:rtl w:val="0"/>
            </w:rPr>
            <w:t xml:space="preserve">圖7</w:t>
          </w:r>
        </w:sdtContent>
      </w:sdt>
      <w:sdt>
        <w:sdtPr>
          <w:tag w:val="goog_rdk_275"/>
        </w:sdtPr>
        <w:sdtContent>
          <w:r w:rsidDel="00000000" w:rsidR="00000000" w:rsidRPr="00000000">
            <w:rPr>
              <w:rFonts w:ascii="Arial Unicode MS" w:cs="Arial Unicode MS" w:eastAsia="Arial Unicode MS" w:hAnsi="Arial Unicode MS"/>
              <w:rtl w:val="0"/>
            </w:rPr>
            <w:t xml:space="preserve">，在移除事件時間戳後，應該會出現許多重複的三元組，我們可以直接將這些重複三元組刪掉，讓冗餘的資訊消失，該動作並不會影響將三元組轉換成知識圖的型態。</w:t>
          </w:r>
        </w:sdtContent>
      </w:sdt>
      <w:sdt>
        <w:sdtPr>
          <w:tag w:val="goog_rdk_276"/>
        </w:sdtPr>
        <w:sdtContent>
          <w:r w:rsidDel="00000000" w:rsidR="00000000" w:rsidRPr="00000000">
            <w:rPr>
              <w:rFonts w:ascii="Arial Unicode MS" w:cs="Arial Unicode MS" w:eastAsia="Arial Unicode MS" w:hAnsi="Arial Unicode MS"/>
              <w:color w:val="0000ff"/>
              <w:rtl w:val="0"/>
            </w:rPr>
            <w:t xml:space="preserve">表3</w:t>
          </w:r>
        </w:sdtContent>
      </w:sdt>
      <w:sdt>
        <w:sdtPr>
          <w:tag w:val="goog_rdk_277"/>
        </w:sdtPr>
        <w:sdtContent>
          <w:r w:rsidDel="00000000" w:rsidR="00000000" w:rsidRPr="00000000">
            <w:rPr>
              <w:rFonts w:ascii="Arial Unicode MS" w:cs="Arial Unicode MS" w:eastAsia="Arial Unicode MS" w:hAnsi="Arial Unicode MS"/>
              <w:rtl w:val="0"/>
            </w:rPr>
            <w:t xml:space="preserve"> 呈現了系統事件與三元組的比較。</w:t>
          </w:r>
        </w:sdtContent>
      </w:sdt>
      <w:sdt>
        <w:sdtPr>
          <w:tag w:val="goog_rdk_278"/>
        </w:sdtPr>
        <w:sdtContent>
          <w:r w:rsidDel="00000000" w:rsidR="00000000" w:rsidRPr="00000000">
            <w:rPr>
              <w:rFonts w:ascii="Arial Unicode MS" w:cs="Arial Unicode MS" w:eastAsia="Arial Unicode MS" w:hAnsi="Arial Unicode MS"/>
              <w:color w:val="0000ff"/>
              <w:rtl w:val="0"/>
            </w:rPr>
            <w:t xml:space="preserve">圖9 </w:t>
          </w:r>
        </w:sdtContent>
      </w:sdt>
      <w:sdt>
        <w:sdtPr>
          <w:tag w:val="goog_rdk_279"/>
        </w:sdtPr>
        <w:sdtContent>
          <w:r w:rsidDel="00000000" w:rsidR="00000000" w:rsidRPr="00000000">
            <w:rPr>
              <w:rFonts w:ascii="Arial Unicode MS" w:cs="Arial Unicode MS" w:eastAsia="Arial Unicode MS" w:hAnsi="Arial Unicode MS"/>
              <w:rtl w:val="0"/>
            </w:rPr>
            <w:t xml:space="preserve">則</w:t>
          </w:r>
        </w:sdtContent>
      </w:sdt>
      <w:sdt>
        <w:sdtPr>
          <w:tag w:val="goog_rdk_280"/>
        </w:sdtPr>
        <w:sdtContent>
          <w:r w:rsidDel="00000000" w:rsidR="00000000" w:rsidRPr="00000000">
            <w:rPr>
              <w:rFonts w:ascii="Arial Unicode MS" w:cs="Arial Unicode MS" w:eastAsia="Arial Unicode MS" w:hAnsi="Arial Unicode MS"/>
              <w:rtl w:val="0"/>
            </w:rPr>
            <w:t xml:space="preserve">呈現</w:t>
          </w:r>
        </w:sdtContent>
      </w:sdt>
      <w:sdt>
        <w:sdtPr>
          <w:tag w:val="goog_rdk_281"/>
        </w:sdtPr>
        <w:sdtContent>
          <w:r w:rsidDel="00000000" w:rsidR="00000000" w:rsidRPr="00000000">
            <w:rPr>
              <w:rFonts w:ascii="Arial Unicode MS" w:cs="Arial Unicode MS" w:eastAsia="Arial Unicode MS" w:hAnsi="Arial Unicode MS"/>
              <w:color w:val="0000ff"/>
              <w:rtl w:val="0"/>
            </w:rPr>
            <w:t xml:space="preserve">圖6</w:t>
          </w:r>
        </w:sdtContent>
      </w:sdt>
      <w:sdt>
        <w:sdtPr>
          <w:tag w:val="goog_rdk_282"/>
        </w:sdtPr>
        <w:sdtContent>
          <w:r w:rsidDel="00000000" w:rsidR="00000000" w:rsidRPr="00000000">
            <w:rPr>
              <w:rFonts w:ascii="Arial Unicode MS" w:cs="Arial Unicode MS" w:eastAsia="Arial Unicode MS" w:hAnsi="Arial Unicode MS"/>
              <w:rtl w:val="0"/>
            </w:rPr>
            <w:t xml:space="preserve"> 事件轉換而成的三元組。在後面的研究當中，我們會將多個三元組組合成圖，該圖在本論文稱之為系統資源交互圖。圖的 Schema 請見</w:t>
          </w:r>
        </w:sdtContent>
      </w:sdt>
      <w:sdt>
        <w:sdtPr>
          <w:tag w:val="goog_rdk_283"/>
        </w:sdtPr>
        <w:sdtContent>
          <w:r w:rsidDel="00000000" w:rsidR="00000000" w:rsidRPr="00000000">
            <w:rPr>
              <w:rFonts w:ascii="Arial Unicode MS" w:cs="Arial Unicode MS" w:eastAsia="Arial Unicode MS" w:hAnsi="Arial Unicode MS"/>
              <w:color w:val="0000ff"/>
              <w:rtl w:val="0"/>
            </w:rPr>
            <w:t xml:space="preserve">圖10</w:t>
          </w:r>
        </w:sdtContent>
      </w:sdt>
      <w:sdt>
        <w:sdtPr>
          <w:tag w:val="goog_rdk_28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p w:rsidR="00000000" w:rsidDel="00000000" w:rsidP="00000000" w:rsidRDefault="00000000" w:rsidRPr="00000000" w14:paraId="000000CF">
      <w:pPr>
        <w:rPr>
          <w:rFonts w:ascii="Arimo" w:cs="Arimo" w:eastAsia="Arimo" w:hAnsi="Arimo"/>
          <w:color w:val="111111"/>
          <w:sz w:val="21"/>
          <w:szCs w:val="21"/>
          <w:highlight w:val="white"/>
        </w:rPr>
      </w:pPr>
      <w:r w:rsidDel="00000000" w:rsidR="00000000" w:rsidRPr="00000000">
        <w:rPr>
          <w:rtl w:val="0"/>
        </w:rPr>
      </w:r>
    </w:p>
    <w:tbl>
      <w:tblPr>
        <w:tblStyle w:val="Table3"/>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3480"/>
        <w:gridCol w:w="3015"/>
        <w:gridCol w:w="1350"/>
        <w:tblGridChange w:id="0">
          <w:tblGrid>
            <w:gridCol w:w="1185"/>
            <w:gridCol w:w="3480"/>
            <w:gridCol w:w="3015"/>
            <w:gridCol w:w="13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pacing w:line="240" w:lineRule="auto"/>
              <w:rPr/>
            </w:pPr>
            <w:sdt>
              <w:sdtPr>
                <w:tag w:val="goog_rdk_285"/>
              </w:sdtPr>
              <w:sdtContent>
                <w:r w:rsidDel="00000000" w:rsidR="00000000" w:rsidRPr="00000000">
                  <w:rPr>
                    <w:rFonts w:ascii="Arial Unicode MS" w:cs="Arial Unicode MS" w:eastAsia="Arial Unicode MS" w:hAnsi="Arial Unicode MS"/>
                    <w:rtl w:val="0"/>
                  </w:rPr>
                  <w:t xml:space="preserve">名稱</w:t>
                </w:r>
              </w:sdtContent>
            </w:sdt>
          </w:p>
        </w:tc>
        <w:tc>
          <w:tcPr>
            <w:shd w:fill="auto" w:val="clear"/>
            <w:tcMar>
              <w:top w:w="100.0" w:type="dxa"/>
              <w:left w:w="100.0" w:type="dxa"/>
              <w:bottom w:w="100.0" w:type="dxa"/>
              <w:right w:w="100.0" w:type="dxa"/>
            </w:tcMar>
          </w:tcPr>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pacing w:line="240" w:lineRule="auto"/>
              <w:rPr/>
            </w:pPr>
            <w:sdt>
              <w:sdtPr>
                <w:tag w:val="goog_rdk_286"/>
              </w:sdtPr>
              <w:sdtContent>
                <w:r w:rsidDel="00000000" w:rsidR="00000000" w:rsidRPr="00000000">
                  <w:rPr>
                    <w:rFonts w:ascii="Arial Unicode MS" w:cs="Arial Unicode MS" w:eastAsia="Arial Unicode MS" w:hAnsi="Arial Unicode MS"/>
                    <w:rtl w:val="0"/>
                  </w:rPr>
                  <w:t xml:space="preserve">包含屬性</w:t>
                </w:r>
              </w:sdtContent>
            </w:sdt>
          </w:p>
        </w:tc>
        <w:tc>
          <w:tcPr>
            <w:shd w:fill="auto" w:val="clear"/>
            <w:tcMar>
              <w:top w:w="100.0" w:type="dxa"/>
              <w:left w:w="100.0" w:type="dxa"/>
              <w:bottom w:w="100.0" w:type="dxa"/>
              <w:right w:w="100.0" w:type="dxa"/>
            </w:tcMar>
          </w:tcPr>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pacing w:line="240" w:lineRule="auto"/>
              <w:rPr/>
            </w:pPr>
            <w:sdt>
              <w:sdtPr>
                <w:tag w:val="goog_rdk_287"/>
              </w:sdtPr>
              <w:sdtContent>
                <w:r w:rsidDel="00000000" w:rsidR="00000000" w:rsidRPr="00000000">
                  <w:rPr>
                    <w:rFonts w:ascii="Arial Unicode MS" w:cs="Arial Unicode MS" w:eastAsia="Arial Unicode MS" w:hAnsi="Arial Unicode MS"/>
                    <w:rtl w:val="0"/>
                  </w:rPr>
                  <w:t xml:space="preserve">意義</w:t>
                </w:r>
              </w:sdtContent>
            </w:sdt>
          </w:p>
        </w:tc>
        <w:tc>
          <w:tcPr>
            <w:shd w:fill="auto" w:val="clear"/>
            <w:tcMar>
              <w:top w:w="100.0" w:type="dxa"/>
              <w:left w:w="100.0" w:type="dxa"/>
              <w:bottom w:w="100.0" w:type="dxa"/>
              <w:right w:w="100.0" w:type="dxa"/>
            </w:tcMar>
          </w:tcPr>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spacing w:line="240" w:lineRule="auto"/>
              <w:rPr/>
            </w:pPr>
            <w:sdt>
              <w:sdtPr>
                <w:tag w:val="goog_rdk_288"/>
              </w:sdtPr>
              <w:sdtContent>
                <w:r w:rsidDel="00000000" w:rsidR="00000000" w:rsidRPr="00000000">
                  <w:rPr>
                    <w:rFonts w:ascii="Arial Unicode MS" w:cs="Arial Unicode MS" w:eastAsia="Arial Unicode MS" w:hAnsi="Arial Unicode MS"/>
                    <w:rtl w:val="0"/>
                  </w:rPr>
                  <w:t xml:space="preserve">數量</w:t>
                </w:r>
              </w:sdtContent>
            </w:sdt>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spacing w:line="240" w:lineRule="auto"/>
              <w:rPr/>
            </w:pPr>
            <w:sdt>
              <w:sdtPr>
                <w:tag w:val="goog_rdk_289"/>
              </w:sdtPr>
              <w:sdtContent>
                <w:r w:rsidDel="00000000" w:rsidR="00000000" w:rsidRPr="00000000">
                  <w:rPr>
                    <w:rFonts w:ascii="Arial Unicode MS" w:cs="Arial Unicode MS" w:eastAsia="Arial Unicode MS" w:hAnsi="Arial Unicode MS"/>
                    <w:rtl w:val="0"/>
                  </w:rPr>
                  <w:t xml:space="preserve">系統事件</w:t>
                </w:r>
              </w:sdtContent>
            </w:sdt>
          </w:p>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Event</w:t>
            </w:r>
          </w:p>
        </w:tc>
        <w:tc>
          <w:tcPr>
            <w:shd w:fill="auto" w:val="clear"/>
            <w:tcMar>
              <w:top w:w="100.0" w:type="dxa"/>
              <w:left w:w="100.0" w:type="dxa"/>
              <w:bottom w:w="100.0" w:type="dxa"/>
              <w:right w:w="100.0" w:type="dxa"/>
            </w:tcMar>
          </w:tcPr>
          <w:p w:rsidR="00000000" w:rsidDel="00000000" w:rsidP="00000000" w:rsidRDefault="00000000" w:rsidRPr="00000000" w14:paraId="000000D6">
            <w:pPr>
              <w:widowControl w:val="0"/>
              <w:spacing w:line="240" w:lineRule="auto"/>
              <w:rPr/>
            </w:pPr>
            <w:r w:rsidDel="00000000" w:rsidR="00000000" w:rsidRPr="00000000">
              <w:rPr>
                <w:rtl w:val="0"/>
              </w:rPr>
              <w:t xml:space="preserve">1. src_uuid, src_attributes</w:t>
            </w:r>
          </w:p>
          <w:p w:rsidR="00000000" w:rsidDel="00000000" w:rsidP="00000000" w:rsidRDefault="00000000" w:rsidRPr="00000000" w14:paraId="000000D7">
            <w:pPr>
              <w:widowControl w:val="0"/>
              <w:spacing w:line="240" w:lineRule="auto"/>
              <w:rPr/>
            </w:pPr>
            <w:r w:rsidDel="00000000" w:rsidR="00000000" w:rsidRPr="00000000">
              <w:rPr>
                <w:rtl w:val="0"/>
              </w:rPr>
              <w:t xml:space="preserve">2. dst_uuid, dst_attributes</w:t>
            </w:r>
          </w:p>
          <w:p w:rsidR="00000000" w:rsidDel="00000000" w:rsidP="00000000" w:rsidRDefault="00000000" w:rsidRPr="00000000" w14:paraId="000000D8">
            <w:pPr>
              <w:widowControl w:val="0"/>
              <w:spacing w:line="240" w:lineRule="auto"/>
              <w:rPr/>
            </w:pPr>
            <w:r w:rsidDel="00000000" w:rsidR="00000000" w:rsidRPr="00000000">
              <w:rPr>
                <w:rtl w:val="0"/>
              </w:rPr>
              <w:t xml:space="preserve">3. relation</w:t>
            </w:r>
          </w:p>
          <w:p w:rsidR="00000000" w:rsidDel="00000000" w:rsidP="00000000" w:rsidRDefault="00000000" w:rsidRPr="00000000" w14:paraId="000000D9">
            <w:pPr>
              <w:widowControl w:val="0"/>
              <w:spacing w:line="240" w:lineRule="auto"/>
              <w:rPr/>
            </w:pPr>
            <w:r w:rsidDel="00000000" w:rsidR="00000000" w:rsidRPr="00000000">
              <w:rPr>
                <w:rtl w:val="0"/>
              </w:rPr>
              <w:t xml:space="preserve">4. </w:t>
            </w:r>
            <w:r w:rsidDel="00000000" w:rsidR="00000000" w:rsidRPr="00000000">
              <w:rPr>
                <w:u w:val="single"/>
                <w:rtl w:val="0"/>
              </w:rPr>
              <w:t xml:space="preserve">timestamp</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A">
            <w:pPr>
              <w:widowControl w:val="0"/>
              <w:pBdr>
                <w:top w:space="0" w:sz="0" w:val="nil"/>
                <w:left w:space="0" w:sz="0" w:val="nil"/>
                <w:bottom w:space="0" w:sz="0" w:val="nil"/>
                <w:right w:space="0" w:sz="0" w:val="nil"/>
                <w:between w:space="0" w:sz="0" w:val="nil"/>
              </w:pBdr>
              <w:spacing w:line="240" w:lineRule="auto"/>
              <w:rPr>
                <w:color w:val="0000ff"/>
              </w:rPr>
            </w:pPr>
            <w:sdt>
              <w:sdtPr>
                <w:tag w:val="goog_rdk_290"/>
              </w:sdtPr>
              <w:sdtContent>
                <w:r w:rsidDel="00000000" w:rsidR="00000000" w:rsidRPr="00000000">
                  <w:rPr>
                    <w:rFonts w:ascii="Arial Unicode MS" w:cs="Arial Unicode MS" w:eastAsia="Arial Unicode MS" w:hAnsi="Arial Unicode MS"/>
                    <w:rtl w:val="0"/>
                  </w:rPr>
                  <w:t xml:space="preserve">該組系統資源互動過程的紀錄檔（含時間戳）</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17,346,525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C">
            <w:pPr>
              <w:widowControl w:val="0"/>
              <w:pBdr>
                <w:top w:space="0" w:sz="0" w:val="nil"/>
                <w:left w:space="0" w:sz="0" w:val="nil"/>
                <w:bottom w:space="0" w:sz="0" w:val="nil"/>
                <w:right w:space="0" w:sz="0" w:val="nil"/>
                <w:between w:space="0" w:sz="0" w:val="nil"/>
              </w:pBdr>
              <w:spacing w:line="240" w:lineRule="auto"/>
              <w:rPr/>
            </w:pPr>
            <w:sdt>
              <w:sdtPr>
                <w:tag w:val="goog_rdk_291"/>
              </w:sdtPr>
              <w:sdtContent>
                <w:r w:rsidDel="00000000" w:rsidR="00000000" w:rsidRPr="00000000">
                  <w:rPr>
                    <w:rFonts w:ascii="Arial Unicode MS" w:cs="Arial Unicode MS" w:eastAsia="Arial Unicode MS" w:hAnsi="Arial Unicode MS"/>
                    <w:rtl w:val="0"/>
                  </w:rPr>
                  <w:t xml:space="preserve">三元組</w:t>
                </w:r>
              </w:sdtContent>
            </w:sdt>
          </w:p>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Triplet</w:t>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spacing w:line="240" w:lineRule="auto"/>
              <w:rPr/>
            </w:pPr>
            <w:r w:rsidDel="00000000" w:rsidR="00000000" w:rsidRPr="00000000">
              <w:rPr>
                <w:rtl w:val="0"/>
              </w:rPr>
              <w:t xml:space="preserve">1. src_uuid, src_attributes</w:t>
            </w:r>
          </w:p>
          <w:p w:rsidR="00000000" w:rsidDel="00000000" w:rsidP="00000000" w:rsidRDefault="00000000" w:rsidRPr="00000000" w14:paraId="000000DF">
            <w:pPr>
              <w:widowControl w:val="0"/>
              <w:spacing w:line="240" w:lineRule="auto"/>
              <w:rPr/>
            </w:pPr>
            <w:r w:rsidDel="00000000" w:rsidR="00000000" w:rsidRPr="00000000">
              <w:rPr>
                <w:rtl w:val="0"/>
              </w:rPr>
              <w:t xml:space="preserve">2. dst_uuid, dst_attributes</w:t>
            </w:r>
          </w:p>
          <w:p w:rsidR="00000000" w:rsidDel="00000000" w:rsidP="00000000" w:rsidRDefault="00000000" w:rsidRPr="00000000" w14:paraId="000000E0">
            <w:pPr>
              <w:widowControl w:val="0"/>
              <w:spacing w:line="240" w:lineRule="auto"/>
              <w:rPr/>
            </w:pPr>
            <w:r w:rsidDel="00000000" w:rsidR="00000000" w:rsidRPr="00000000">
              <w:rPr>
                <w:rtl w:val="0"/>
              </w:rPr>
              <w:t xml:space="preserve">3. relation</w:t>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spacing w:line="240" w:lineRule="auto"/>
              <w:rPr>
                <w:color w:val="0000ff"/>
              </w:rPr>
            </w:pPr>
            <w:sdt>
              <w:sdtPr>
                <w:tag w:val="goog_rdk_292"/>
              </w:sdtPr>
              <w:sdtContent>
                <w:r w:rsidDel="00000000" w:rsidR="00000000" w:rsidRPr="00000000">
                  <w:rPr>
                    <w:rFonts w:ascii="Arial Unicode MS" w:cs="Arial Unicode MS" w:eastAsia="Arial Unicode MS" w:hAnsi="Arial Unicode MS"/>
                    <w:rtl w:val="0"/>
                  </w:rPr>
                  <w:t xml:space="preserve">一組</w:t>
                </w:r>
              </w:sdtContent>
            </w:sdt>
            <w:sdt>
              <w:sdtPr>
                <w:tag w:val="goog_rdk_293"/>
              </w:sdtPr>
              <w:sdtContent>
                <w:r w:rsidDel="00000000" w:rsidR="00000000" w:rsidRPr="00000000">
                  <w:rPr>
                    <w:rFonts w:ascii="Arial Unicode MS" w:cs="Arial Unicode MS" w:eastAsia="Arial Unicode MS" w:hAnsi="Arial Unicode MS"/>
                    <w:rtl w:val="0"/>
                  </w:rPr>
                  <w:t xml:space="preserve">系統資源的作用關係＝移除時間戳的系統事件</w:t>
                </w:r>
              </w:sdtContent>
            </w:sdt>
            <w:r w:rsidDel="00000000" w:rsidR="00000000" w:rsidRPr="00000000">
              <w:rPr>
                <w:rtl w:val="0"/>
              </w:rPr>
            </w:r>
          </w:p>
          <w:p w:rsidR="00000000" w:rsidDel="00000000" w:rsidP="00000000" w:rsidRDefault="00000000" w:rsidRPr="00000000" w14:paraId="000000E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3">
            <w:pPr>
              <w:widowControl w:val="0"/>
              <w:spacing w:line="240" w:lineRule="auto"/>
              <w:rPr/>
            </w:pPr>
            <w:r w:rsidDel="00000000" w:rsidR="00000000" w:rsidRPr="00000000">
              <w:rPr>
                <w:rtl w:val="0"/>
              </w:rPr>
              <w:t xml:space="preserve">4,932,604</w:t>
            </w:r>
          </w:p>
        </w:tc>
      </w:tr>
    </w:tbl>
    <w:p w:rsidR="00000000" w:rsidDel="00000000" w:rsidP="00000000" w:rsidRDefault="00000000" w:rsidRPr="00000000" w14:paraId="000000E4">
      <w:pPr>
        <w:rPr>
          <w:rFonts w:ascii="Arimo" w:cs="Arimo" w:eastAsia="Arimo" w:hAnsi="Arimo"/>
          <w:i w:val="1"/>
          <w:sz w:val="20"/>
          <w:szCs w:val="20"/>
        </w:rPr>
      </w:pPr>
      <w:sdt>
        <w:sdtPr>
          <w:tag w:val="goog_rdk_294"/>
        </w:sdtPr>
        <w:sdtContent>
          <w:r w:rsidDel="00000000" w:rsidR="00000000" w:rsidRPr="00000000">
            <w:rPr>
              <w:rFonts w:ascii="Arial Unicode MS" w:cs="Arial Unicode MS" w:eastAsia="Arial Unicode MS" w:hAnsi="Arial Unicode MS"/>
              <w:sz w:val="20"/>
              <w:szCs w:val="20"/>
              <w:rtl w:val="0"/>
            </w:rPr>
            <w:t xml:space="preserve">表3 系統事件與三元組比對</w:t>
          </w:r>
        </w:sdtContent>
      </w:sdt>
      <w:r w:rsidDel="00000000" w:rsidR="00000000" w:rsidRPr="00000000">
        <w:rPr>
          <w:rFonts w:ascii="Arimo" w:cs="Arimo" w:eastAsia="Arimo" w:hAnsi="Arimo"/>
          <w:i w:val="1"/>
          <w:sz w:val="20"/>
          <w:szCs w:val="20"/>
          <w:rtl w:val="0"/>
        </w:rPr>
        <w:tab/>
      </w:r>
    </w:p>
    <w:p w:rsidR="00000000" w:rsidDel="00000000" w:rsidP="00000000" w:rsidRDefault="00000000" w:rsidRPr="00000000" w14:paraId="000000E5">
      <w:pPr>
        <w:rPr>
          <w:rFonts w:ascii="Arimo" w:cs="Arimo" w:eastAsia="Arimo" w:hAnsi="Arimo"/>
          <w:i w:val="1"/>
          <w:sz w:val="20"/>
          <w:szCs w:val="20"/>
        </w:rPr>
      </w:pPr>
      <w:r w:rsidDel="00000000" w:rsidR="00000000" w:rsidRPr="00000000">
        <w:rPr>
          <w:rtl w:val="0"/>
        </w:rPr>
      </w:r>
    </w:p>
    <w:p w:rsidR="00000000" w:rsidDel="00000000" w:rsidP="00000000" w:rsidRDefault="00000000" w:rsidRPr="00000000" w14:paraId="000000E6">
      <w:pPr>
        <w:rPr>
          <w:rFonts w:ascii="Arimo" w:cs="Arimo" w:eastAsia="Arimo" w:hAnsi="Arimo"/>
          <w:i w:val="1"/>
          <w:sz w:val="20"/>
          <w:szCs w:val="20"/>
        </w:rPr>
      </w:pPr>
      <w:r w:rsidDel="00000000" w:rsidR="00000000" w:rsidRPr="00000000">
        <w:rPr>
          <w:rFonts w:ascii="Arimo" w:cs="Arimo" w:eastAsia="Arimo" w:hAnsi="Arimo"/>
          <w:i w:val="1"/>
          <w:sz w:val="20"/>
          <w:szCs w:val="20"/>
        </w:rPr>
        <w:drawing>
          <wp:inline distB="114300" distT="114300" distL="114300" distR="114300">
            <wp:extent cx="2690813" cy="1232966"/>
            <wp:effectExtent b="12700" l="12700" r="12700" t="12700"/>
            <wp:docPr id="39" name="image27.png"/>
            <a:graphic>
              <a:graphicData uri="http://schemas.openxmlformats.org/drawingml/2006/picture">
                <pic:pic>
                  <pic:nvPicPr>
                    <pic:cNvPr id="0" name="image27.png"/>
                    <pic:cNvPicPr preferRelativeResize="0"/>
                  </pic:nvPicPr>
                  <pic:blipFill>
                    <a:blip r:embed="rId17"/>
                    <a:srcRect b="0" l="425" r="425" t="0"/>
                    <a:stretch>
                      <a:fillRect/>
                    </a:stretch>
                  </pic:blipFill>
                  <pic:spPr>
                    <a:xfrm>
                      <a:off x="0" y="0"/>
                      <a:ext cx="2690813" cy="1232966"/>
                    </a:xfrm>
                    <a:prstGeom prst="rect"/>
                    <a:ln w="12700">
                      <a:solidFill>
                        <a:srgbClr val="000000"/>
                      </a:solidFill>
                      <a:prstDash val="solid"/>
                    </a:ln>
                  </pic:spPr>
                </pic:pic>
              </a:graphicData>
            </a:graphic>
          </wp:inline>
        </w:drawing>
      </w:r>
      <w:r w:rsidDel="00000000" w:rsidR="00000000" w:rsidRPr="00000000">
        <w:rPr>
          <w:rFonts w:ascii="Arimo" w:cs="Arimo" w:eastAsia="Arimo" w:hAnsi="Arimo"/>
          <w:i w:val="1"/>
          <w:sz w:val="20"/>
          <w:szCs w:val="20"/>
        </w:rPr>
        <w:drawing>
          <wp:inline distB="114300" distT="114300" distL="114300" distR="114300">
            <wp:extent cx="2719388" cy="746298"/>
            <wp:effectExtent b="12700" l="12700" r="12700" t="12700"/>
            <wp:docPr id="51" name="image21.png"/>
            <a:graphic>
              <a:graphicData uri="http://schemas.openxmlformats.org/drawingml/2006/picture">
                <pic:pic>
                  <pic:nvPicPr>
                    <pic:cNvPr id="0" name="image21.png"/>
                    <pic:cNvPicPr preferRelativeResize="0"/>
                  </pic:nvPicPr>
                  <pic:blipFill>
                    <a:blip r:embed="rId18"/>
                    <a:srcRect b="0" l="649" r="649" t="0"/>
                    <a:stretch>
                      <a:fillRect/>
                    </a:stretch>
                  </pic:blipFill>
                  <pic:spPr>
                    <a:xfrm>
                      <a:off x="0" y="0"/>
                      <a:ext cx="2719388" cy="7462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7">
      <w:pPr>
        <w:rPr>
          <w:rFonts w:ascii="Arimo" w:cs="Arimo" w:eastAsia="Arimo" w:hAnsi="Arimo"/>
          <w:sz w:val="20"/>
          <w:szCs w:val="20"/>
        </w:rPr>
      </w:pPr>
      <w:sdt>
        <w:sdtPr>
          <w:tag w:val="goog_rdk_295"/>
        </w:sdtPr>
        <w:sdtContent>
          <w:r w:rsidDel="00000000" w:rsidR="00000000" w:rsidRPr="00000000">
            <w:rPr>
              <w:rFonts w:ascii="Arial Unicode MS" w:cs="Arial Unicode MS" w:eastAsia="Arial Unicode MS" w:hAnsi="Arial Unicode MS"/>
              <w:sz w:val="20"/>
              <w:szCs w:val="20"/>
              <w:rtl w:val="0"/>
            </w:rPr>
            <w:t xml:space="preserve">圖9. 圖6轉換而成的三元組（左圖是實際上的樣子，右圖為簡化版）。藍字代表 UUID。</w:t>
            <w:tab/>
          </w:r>
        </w:sdtContent>
      </w:sdt>
    </w:p>
    <w:p w:rsidR="00000000" w:rsidDel="00000000" w:rsidP="00000000" w:rsidRDefault="00000000" w:rsidRPr="00000000" w14:paraId="000000E8">
      <w:pPr>
        <w:rPr>
          <w:rFonts w:ascii="Arimo" w:cs="Arimo" w:eastAsia="Arimo" w:hAnsi="Arimo"/>
          <w:i w:val="1"/>
          <w:sz w:val="20"/>
          <w:szCs w:val="20"/>
        </w:rPr>
      </w:pPr>
      <w:r w:rsidDel="00000000" w:rsidR="00000000" w:rsidRPr="00000000">
        <w:rPr>
          <w:rtl w:val="0"/>
        </w:rPr>
      </w:r>
    </w:p>
    <w:p w:rsidR="00000000" w:rsidDel="00000000" w:rsidP="00000000" w:rsidRDefault="00000000" w:rsidRPr="00000000" w14:paraId="000000E9">
      <w:pPr>
        <w:shd w:fill="ffffff" w:val="clear"/>
        <w:spacing w:after="240" w:before="240" w:lineRule="auto"/>
        <w:rPr>
          <w:rFonts w:ascii="Arimo" w:cs="Arimo" w:eastAsia="Arimo" w:hAnsi="Arimo"/>
          <w:i w:val="1"/>
          <w:color w:val="38761d"/>
        </w:rPr>
      </w:pPr>
      <w:r w:rsidDel="00000000" w:rsidR="00000000" w:rsidRPr="00000000">
        <w:rPr>
          <w:rFonts w:ascii="Arimo" w:cs="Arimo" w:eastAsia="Arimo" w:hAnsi="Arimo"/>
          <w:i w:val="1"/>
          <w:color w:val="38761d"/>
        </w:rPr>
        <w:drawing>
          <wp:inline distB="114300" distT="114300" distL="114300" distR="114300">
            <wp:extent cx="5731200" cy="1981200"/>
            <wp:effectExtent b="0" l="0" r="0" t="0"/>
            <wp:docPr id="33"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Arimo" w:cs="Arimo" w:eastAsia="Arimo" w:hAnsi="Arimo"/>
          <w:sz w:val="20"/>
          <w:szCs w:val="20"/>
        </w:rPr>
      </w:pPr>
      <w:sdt>
        <w:sdtPr>
          <w:tag w:val="goog_rdk_296"/>
        </w:sdtPr>
        <w:sdtContent>
          <w:r w:rsidDel="00000000" w:rsidR="00000000" w:rsidRPr="00000000">
            <w:rPr>
              <w:rFonts w:ascii="Arial Unicode MS" w:cs="Arial Unicode MS" w:eastAsia="Arial Unicode MS" w:hAnsi="Arial Unicode MS"/>
              <w:sz w:val="20"/>
              <w:szCs w:val="20"/>
              <w:rtl w:val="0"/>
            </w:rPr>
            <w:t xml:space="preserve">圖10. 本論文系統資源交互圖的 Schema。節點的形狀代表不同的實體資源（圓圈： Process 、六角形： Registry、方形：File、菱形：Network），不同的節點有不同的屬性。邊則代表 Process Monitor 中的 Operation。</w:t>
          </w:r>
        </w:sdtContent>
      </w:sdt>
    </w:p>
    <w:p w:rsidR="00000000" w:rsidDel="00000000" w:rsidP="00000000" w:rsidRDefault="00000000" w:rsidRPr="00000000" w14:paraId="000000EB">
      <w:pPr>
        <w:pStyle w:val="Heading3"/>
        <w:rPr>
          <w:rFonts w:ascii="Arimo" w:cs="Arimo" w:eastAsia="Arimo" w:hAnsi="Arimo"/>
        </w:rPr>
      </w:pPr>
      <w:bookmarkStart w:colFirst="0" w:colLast="0" w:name="_heading=h.ksrb64hmx5v1" w:id="8"/>
      <w:bookmarkEnd w:id="8"/>
      <w:sdt>
        <w:sdtPr>
          <w:tag w:val="goog_rdk_297"/>
        </w:sdtPr>
        <w:sdtContent>
          <w:r w:rsidDel="00000000" w:rsidR="00000000" w:rsidRPr="00000000">
            <w:rPr>
              <w:rFonts w:ascii="Arial Unicode MS" w:cs="Arial Unicode MS" w:eastAsia="Arial Unicode MS" w:hAnsi="Arial Unicode MS"/>
              <w:rtl w:val="0"/>
            </w:rPr>
            <w:t xml:space="preserve">DL 偵測模型：</w:t>
          </w:r>
        </w:sdtContent>
      </w:sdt>
      <w:sdt>
        <w:sdtPr>
          <w:tag w:val="goog_rdk_298"/>
        </w:sdtPr>
        <w:sdtContent>
          <w:r w:rsidDel="00000000" w:rsidR="00000000" w:rsidRPr="00000000">
            <w:rPr>
              <w:rFonts w:ascii="Arial Unicode MS" w:cs="Arial Unicode MS" w:eastAsia="Arial Unicode MS" w:hAnsi="Arial Unicode MS"/>
              <w:rtl w:val="0"/>
            </w:rPr>
            <w:t xml:space="preserve">增加具備 Attack Pattern 標籤的</w:t>
          </w:r>
        </w:sdtContent>
      </w:sdt>
      <w:sdt>
        <w:sdtPr>
          <w:tag w:val="goog_rdk_299"/>
        </w:sdtPr>
        <w:sdtContent>
          <w:r w:rsidDel="00000000" w:rsidR="00000000" w:rsidRPr="00000000">
            <w:rPr>
              <w:rFonts w:ascii="Arial Unicode MS" w:cs="Arial Unicode MS" w:eastAsia="Arial Unicode MS" w:hAnsi="Arial Unicode MS"/>
              <w:rtl w:val="0"/>
            </w:rPr>
            <w:t xml:space="preserve">系統日誌事件</w:t>
          </w:r>
        </w:sdtContent>
      </w:sdt>
      <w:sdt>
        <w:sdtPr>
          <w:tag w:val="goog_rdk_300"/>
        </w:sdtPr>
        <w:sdtContent>
          <w:r w:rsidDel="00000000" w:rsidR="00000000" w:rsidRPr="00000000">
            <w:rPr>
              <w:rFonts w:ascii="Arial Unicode MS" w:cs="Arial Unicode MS" w:eastAsia="Arial Unicode MS" w:hAnsi="Arial Unicode MS"/>
              <w:rtl w:val="0"/>
            </w:rPr>
            <w:t xml:space="preserve">資料集</w:t>
          </w:r>
        </w:sdtContent>
      </w:sdt>
      <w:r w:rsidDel="00000000" w:rsidR="00000000" w:rsidRPr="00000000">
        <w:rPr>
          <w:rtl w:val="0"/>
        </w:rPr>
      </w:r>
    </w:p>
    <w:p w:rsidR="00000000" w:rsidDel="00000000" w:rsidP="00000000" w:rsidRDefault="00000000" w:rsidRPr="00000000" w14:paraId="000000EC">
      <w:pPr>
        <w:rPr>
          <w:rFonts w:ascii="Arimo" w:cs="Arimo" w:eastAsia="Arimo" w:hAnsi="Arimo"/>
        </w:rPr>
      </w:pPr>
      <w:sdt>
        <w:sdtPr>
          <w:tag w:val="goog_rdk_301"/>
        </w:sdtPr>
        <w:sdtContent>
          <w:r w:rsidDel="00000000" w:rsidR="00000000" w:rsidRPr="00000000">
            <w:rPr>
              <w:rFonts w:ascii="Arial Unicode MS" w:cs="Arial Unicode MS" w:eastAsia="Arial Unicode MS" w:hAnsi="Arial Unicode MS"/>
              <w:rtl w:val="0"/>
            </w:rPr>
            <w:t xml:space="preserve">在研究中，我們針對 167 個劇本進行了資源互動事件的統計分析，並以三元組作為代表來了解這些劇本所產生的資源互動情況。根據統計結果（如</w:t>
          </w:r>
        </w:sdtContent>
      </w:sdt>
      <w:sdt>
        <w:sdtPr>
          <w:tag w:val="goog_rdk_302"/>
        </w:sdtPr>
        <w:sdtContent>
          <w:r w:rsidDel="00000000" w:rsidR="00000000" w:rsidRPr="00000000">
            <w:rPr>
              <w:rFonts w:ascii="Arial Unicode MS" w:cs="Arial Unicode MS" w:eastAsia="Arial Unicode MS" w:hAnsi="Arial Unicode MS"/>
              <w:color w:val="0000ff"/>
              <w:rtl w:val="0"/>
            </w:rPr>
            <w:t xml:space="preserve">圖11</w:t>
          </w:r>
        </w:sdtContent>
      </w:sdt>
      <w:sdt>
        <w:sdtPr>
          <w:tag w:val="goog_rdk_303"/>
        </w:sdtPr>
        <w:sdtContent>
          <w:r w:rsidDel="00000000" w:rsidR="00000000" w:rsidRPr="00000000">
            <w:rPr>
              <w:rFonts w:ascii="Arial Unicode MS" w:cs="Arial Unicode MS" w:eastAsia="Arial Unicode MS" w:hAnsi="Arial Unicode MS"/>
              <w:rtl w:val="0"/>
            </w:rPr>
            <w:t xml:space="preserve">所示），我們觀察到以下現象：</w:t>
          </w:r>
        </w:sdtContent>
      </w:sdt>
    </w:p>
    <w:p w:rsidR="00000000" w:rsidDel="00000000" w:rsidP="00000000" w:rsidRDefault="00000000" w:rsidRPr="00000000" w14:paraId="000000ED">
      <w:pPr>
        <w:rPr>
          <w:rFonts w:ascii="Arimo" w:cs="Arimo" w:eastAsia="Arimo" w:hAnsi="Arimo"/>
        </w:rPr>
      </w:pPr>
      <w:sdt>
        <w:sdtPr>
          <w:tag w:val="goog_rdk_304"/>
        </w:sdtPr>
        <w:sdtContent>
          <w:r w:rsidDel="00000000" w:rsidR="00000000" w:rsidRPr="00000000">
            <w:rPr>
              <w:rFonts w:ascii="Arial Unicode MS" w:cs="Arial Unicode MS" w:eastAsia="Arial Unicode MS" w:hAnsi="Arial Unicode MS"/>
              <w:rtl w:val="0"/>
            </w:rPr>
            <w:t xml:space="preserve">首先，大部分的劇本都僅對應到 6 個以內的三元組，尤其是有將近三分之一的劇本僅對應到 1 個三元組，這表示這些劇本所造成的資源互動非常有限，可能僅包含單一的作用事件。附錄整理了各個攻擊劇本對應到不同三元組數量的案例。</w:t>
          </w:r>
        </w:sdtContent>
      </w:sdt>
    </w:p>
    <w:p w:rsidR="00000000" w:rsidDel="00000000" w:rsidP="00000000" w:rsidRDefault="00000000" w:rsidRPr="00000000" w14:paraId="000000EE">
      <w:pPr>
        <w:rPr>
          <w:rFonts w:ascii="Arimo" w:cs="Arimo" w:eastAsia="Arimo" w:hAnsi="Arimo"/>
        </w:rPr>
      </w:pPr>
      <w:r w:rsidDel="00000000" w:rsidR="00000000" w:rsidRPr="00000000">
        <w:rPr>
          <w:rFonts w:ascii="Arimo" w:cs="Arimo" w:eastAsia="Arimo" w:hAnsi="Arimo"/>
        </w:rPr>
        <w:drawing>
          <wp:inline distB="114300" distT="114300" distL="114300" distR="114300">
            <wp:extent cx="5731200" cy="3568700"/>
            <wp:effectExtent b="0" l="0" r="0" t="0"/>
            <wp:docPr id="32"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1200" cy="3568700"/>
                    </a:xfrm>
                    <a:prstGeom prst="rect"/>
                    <a:ln/>
                  </pic:spPr>
                </pic:pic>
              </a:graphicData>
            </a:graphic>
          </wp:inline>
        </w:drawing>
      </w:r>
      <w:sdt>
        <w:sdtPr>
          <w:tag w:val="goog_rdk_305"/>
        </w:sdtPr>
        <w:sdtContent>
          <w:r w:rsidDel="00000000" w:rsidR="00000000" w:rsidRPr="00000000">
            <w:rPr>
              <w:rFonts w:ascii="Arial Unicode MS" w:cs="Arial Unicode MS" w:eastAsia="Arial Unicode MS" w:hAnsi="Arial Unicode MS"/>
              <w:rtl w:val="0"/>
            </w:rPr>
            <w:t xml:space="preserve">圖11. Caldera 攻擊劇本對應到的三元組數量統計（有 54 個劇本僅對應到 1 個三元組，21 個劇本對應到 2 個三元組，以此類推。）</w:t>
          </w:r>
        </w:sdtContent>
      </w:sdt>
    </w:p>
    <w:p w:rsidR="00000000" w:rsidDel="00000000" w:rsidP="00000000" w:rsidRDefault="00000000" w:rsidRPr="00000000" w14:paraId="000000EF">
      <w:pPr>
        <w:rPr>
          <w:rFonts w:ascii="Arimo" w:cs="Arimo" w:eastAsia="Arimo" w:hAnsi="Arimo"/>
        </w:rPr>
      </w:pPr>
      <w:r w:rsidDel="00000000" w:rsidR="00000000" w:rsidRPr="00000000">
        <w:rPr>
          <w:rtl w:val="0"/>
        </w:rPr>
      </w:r>
    </w:p>
    <w:p w:rsidR="00000000" w:rsidDel="00000000" w:rsidP="00000000" w:rsidRDefault="00000000" w:rsidRPr="00000000" w14:paraId="000000F0">
      <w:pPr>
        <w:rPr>
          <w:rFonts w:ascii="Arimo" w:cs="Arimo" w:eastAsia="Arimo" w:hAnsi="Arimo"/>
        </w:rPr>
      </w:pPr>
      <w:sdt>
        <w:sdtPr>
          <w:tag w:val="goog_rdk_307"/>
        </w:sdtPr>
        <w:sdtContent>
          <w:r w:rsidDel="00000000" w:rsidR="00000000" w:rsidRPr="00000000">
            <w:rPr>
              <w:rFonts w:ascii="Arial Unicode MS" w:cs="Arial Unicode MS" w:eastAsia="Arial Unicode MS" w:hAnsi="Arial Unicode MS"/>
              <w:rtl w:val="0"/>
            </w:rPr>
            <w:t xml:space="preserve">然而，不論一個劇本對應到幾個三元組，</w:t>
          </w:r>
        </w:sdtContent>
      </w:sdt>
      <w:sdt>
        <w:sdtPr>
          <w:tag w:val="goog_rdk_308"/>
        </w:sdtPr>
        <w:sdtContent>
          <w:r w:rsidDel="00000000" w:rsidR="00000000" w:rsidRPr="00000000">
            <w:rPr>
              <w:rFonts w:ascii="Arial Unicode MS" w:cs="Arial Unicode MS" w:eastAsia="Arial Unicode MS" w:hAnsi="Arial Unicode MS"/>
              <w:rtl w:val="0"/>
            </w:rPr>
            <w:t xml:space="preserve">一個</w:t>
          </w:r>
        </w:sdtContent>
      </w:sdt>
      <w:sdt>
        <w:sdtPr>
          <w:tag w:val="goog_rdk_309"/>
        </w:sdtPr>
        <w:sdtContent>
          <w:r w:rsidDel="00000000" w:rsidR="00000000" w:rsidRPr="00000000">
            <w:rPr>
              <w:rFonts w:ascii="Arial Unicode MS" w:cs="Arial Unicode MS" w:eastAsia="Arial Unicode MS" w:hAnsi="Arial Unicode MS"/>
              <w:rtl w:val="0"/>
            </w:rPr>
            <w:t xml:space="preserve">攻擊</w:t>
          </w:r>
        </w:sdtContent>
      </w:sdt>
      <w:sdt>
        <w:sdtPr>
          <w:tag w:val="goog_rdk_310"/>
        </w:sdtPr>
        <w:sdtContent>
          <w:r w:rsidDel="00000000" w:rsidR="00000000" w:rsidRPr="00000000">
            <w:rPr>
              <w:rFonts w:ascii="Arial Unicode MS" w:cs="Arial Unicode MS" w:eastAsia="Arial Unicode MS" w:hAnsi="Arial Unicode MS"/>
              <w:rtl w:val="0"/>
            </w:rPr>
            <w:t xml:space="preserve">劇本在一台機器上只會產生一</w:t>
          </w:r>
        </w:sdtContent>
      </w:sdt>
      <w:sdt>
        <w:sdtPr>
          <w:tag w:val="goog_rdk_311"/>
        </w:sdtPr>
        <w:sdtContent>
          <w:r w:rsidDel="00000000" w:rsidR="00000000" w:rsidRPr="00000000">
            <w:rPr>
              <w:rFonts w:ascii="Arial Unicode MS" w:cs="Arial Unicode MS" w:eastAsia="Arial Unicode MS" w:hAnsi="Arial Unicode MS"/>
              <w:rtl w:val="0"/>
            </w:rPr>
            <w:t xml:space="preserve">份系統日誌；，</w:t>
          </w:r>
        </w:sdtContent>
      </w:sdt>
      <w:sdt>
        <w:sdtPr>
          <w:tag w:val="goog_rdk_312"/>
        </w:sdtPr>
        <w:sdtContent>
          <w:r w:rsidDel="00000000" w:rsidR="00000000" w:rsidRPr="00000000">
            <w:rPr>
              <w:rFonts w:ascii="Arial Unicode MS" w:cs="Arial Unicode MS" w:eastAsia="Arial Unicode MS" w:hAnsi="Arial Unicode MS"/>
              <w:rtl w:val="0"/>
            </w:rPr>
            <w:t xml:space="preserve">167 個</w:t>
          </w:r>
        </w:sdtContent>
      </w:sdt>
      <w:sdt>
        <w:sdtPr>
          <w:tag w:val="goog_rdk_313"/>
        </w:sdtPr>
        <w:sdtContent>
          <w:r w:rsidDel="00000000" w:rsidR="00000000" w:rsidRPr="00000000">
            <w:rPr>
              <w:rFonts w:ascii="Arial Unicode MS" w:cs="Arial Unicode MS" w:eastAsia="Arial Unicode MS" w:hAnsi="Arial Unicode MS"/>
              <w:rtl w:val="0"/>
            </w:rPr>
            <w:t xml:space="preserve">攻擊</w:t>
          </w:r>
        </w:sdtContent>
      </w:sdt>
      <w:sdt>
        <w:sdtPr>
          <w:tag w:val="goog_rdk_314"/>
        </w:sdtPr>
        <w:sdtContent>
          <w:r w:rsidDel="00000000" w:rsidR="00000000" w:rsidRPr="00000000">
            <w:rPr>
              <w:rFonts w:ascii="Arial Unicode MS" w:cs="Arial Unicode MS" w:eastAsia="Arial Unicode MS" w:hAnsi="Arial Unicode MS"/>
              <w:rtl w:val="0"/>
            </w:rPr>
            <w:t xml:space="preserve">劇本會產生 167 </w:t>
          </w:r>
        </w:sdtContent>
      </w:sdt>
      <w:sdt>
        <w:sdtPr>
          <w:tag w:val="goog_rdk_315"/>
        </w:sdtPr>
        <w:sdtContent>
          <w:r w:rsidDel="00000000" w:rsidR="00000000" w:rsidRPr="00000000">
            <w:rPr>
              <w:rFonts w:ascii="Arial Unicode MS" w:cs="Arial Unicode MS" w:eastAsia="Arial Unicode MS" w:hAnsi="Arial Unicode MS"/>
              <w:rtl w:val="0"/>
            </w:rPr>
            <w:t xml:space="preserve">份符合該劇本攻擊模式的系統日誌。由於下階段模型的目標是要建立針對各個攻擊模式的分類器，也就是一個有 167 個類別的分類問題，目前每一個類別都只有一筆資料，該</w:t>
          </w:r>
        </w:sdtContent>
      </w:sdt>
      <w:sdt>
        <w:sdtPr>
          <w:tag w:val="goog_rdk_316"/>
        </w:sdtPr>
        <w:sdtContent>
          <w:r w:rsidDel="00000000" w:rsidR="00000000" w:rsidRPr="00000000">
            <w:rPr>
              <w:rFonts w:ascii="Arial Unicode MS" w:cs="Arial Unicode MS" w:eastAsia="Arial Unicode MS" w:hAnsi="Arial Unicode MS"/>
              <w:rtl w:val="0"/>
            </w:rPr>
            <w:t xml:space="preserve">資料量</w:t>
          </w:r>
        </w:sdtContent>
      </w:sdt>
      <w:sdt>
        <w:sdtPr>
          <w:tag w:val="goog_rdk_317"/>
        </w:sdtPr>
        <w:sdtContent>
          <w:r w:rsidDel="00000000" w:rsidR="00000000" w:rsidRPr="00000000">
            <w:rPr>
              <w:rFonts w:ascii="Arial Unicode MS" w:cs="Arial Unicode MS" w:eastAsia="Arial Unicode MS" w:hAnsi="Arial Unicode MS"/>
              <w:rtl w:val="0"/>
            </w:rPr>
            <w:t xml:space="preserve">在</w:t>
          </w:r>
        </w:sdtContent>
      </w:sdt>
      <w:sdt>
        <w:sdtPr>
          <w:tag w:val="goog_rdk_318"/>
        </w:sdtPr>
        <w:sdtContent>
          <w:r w:rsidDel="00000000" w:rsidR="00000000" w:rsidRPr="00000000">
            <w:rPr>
              <w:rFonts w:ascii="Arial Unicode MS" w:cs="Arial Unicode MS" w:eastAsia="Arial Unicode MS" w:hAnsi="Arial Unicode MS"/>
              <w:rtl w:val="0"/>
            </w:rPr>
            <w:t xml:space="preserve">訓練DP模型</w:t>
          </w:r>
        </w:sdtContent>
      </w:sdt>
      <w:sdt>
        <w:sdtPr>
          <w:tag w:val="goog_rdk_319"/>
        </w:sdtPr>
        <w:sdtContent>
          <w:r w:rsidDel="00000000" w:rsidR="00000000" w:rsidRPr="00000000">
            <w:rPr>
              <w:rFonts w:ascii="Arial Unicode MS" w:cs="Arial Unicode MS" w:eastAsia="Arial Unicode MS" w:hAnsi="Arial Unicode MS"/>
              <w:rtl w:val="0"/>
            </w:rPr>
            <w:t xml:space="preserve">時嚴重不足</w:t>
          </w:r>
        </w:sdtContent>
      </w:sdt>
      <w:sdt>
        <w:sdtPr>
          <w:tag w:val="goog_rdk_320"/>
        </w:sdtPr>
        <w:sdtContent>
          <w:r w:rsidDel="00000000" w:rsidR="00000000" w:rsidRPr="00000000">
            <w:rPr>
              <w:rFonts w:ascii="Arial Unicode MS" w:cs="Arial Unicode MS" w:eastAsia="Arial Unicode MS" w:hAnsi="Arial Unicode MS"/>
              <w:rtl w:val="0"/>
            </w:rPr>
            <w:t xml:space="preserve">。為了新增各個類別底下的資料筆數，我們</w:t>
          </w:r>
        </w:sdtContent>
      </w:sdt>
      <w:sdt>
        <w:sdtPr>
          <w:tag w:val="goog_rdk_321"/>
        </w:sdtPr>
        <w:sdtContent>
          <w:r w:rsidDel="00000000" w:rsidR="00000000" w:rsidRPr="00000000">
            <w:rPr>
              <w:rFonts w:ascii="Arial Unicode MS" w:cs="Arial Unicode MS" w:eastAsia="Arial Unicode MS" w:hAnsi="Arial Unicode MS"/>
              <w:rtl w:val="0"/>
            </w:rPr>
            <w:t xml:space="preserve">採</w:t>
          </w:r>
        </w:sdtContent>
      </w:sdt>
      <w:sdt>
        <w:sdtPr>
          <w:tag w:val="goog_rdk_322"/>
        </w:sdtPr>
        <w:sdtContent>
          <w:r w:rsidDel="00000000" w:rsidR="00000000" w:rsidRPr="00000000">
            <w:rPr>
              <w:rFonts w:ascii="Arial Unicode MS" w:cs="Arial Unicode MS" w:eastAsia="Arial Unicode MS" w:hAnsi="Arial Unicode MS"/>
              <w:rtl w:val="0"/>
            </w:rPr>
            <w:t xml:space="preserve">用置換</w:t>
          </w:r>
        </w:sdtContent>
      </w:sdt>
      <w:sdt>
        <w:sdtPr>
          <w:tag w:val="goog_rdk_323"/>
        </w:sdtPr>
        <w:sdtContent>
          <w:r w:rsidDel="00000000" w:rsidR="00000000" w:rsidRPr="00000000">
            <w:rPr>
              <w:rFonts w:ascii="Arial Unicode MS" w:cs="Arial Unicode MS" w:eastAsia="Arial Unicode MS" w:hAnsi="Arial Unicode MS"/>
              <w:rtl w:val="0"/>
            </w:rPr>
            <w:t xml:space="preserve">三元組中實體的</w:t>
          </w:r>
        </w:sdtContent>
      </w:sdt>
      <w:sdt>
        <w:sdtPr>
          <w:tag w:val="goog_rdk_324"/>
        </w:sdtPr>
        <w:sdtContent>
          <w:r w:rsidDel="00000000" w:rsidR="00000000" w:rsidRPr="00000000">
            <w:rPr>
              <w:rFonts w:ascii="Arial Unicode MS" w:cs="Arial Unicode MS" w:eastAsia="Arial Unicode MS" w:hAnsi="Arial Unicode MS"/>
              <w:rtl w:val="0"/>
            </w:rPr>
            <w:t xml:space="preserve"> IOC、Process ID(PID)、UUID 的方式增</w:t>
          </w:r>
        </w:sdtContent>
      </w:sdt>
      <w:sdt>
        <w:sdtPr>
          <w:tag w:val="goog_rdk_325"/>
        </w:sdtPr>
        <w:sdtContent>
          <w:r w:rsidDel="00000000" w:rsidR="00000000" w:rsidRPr="00000000">
            <w:rPr>
              <w:rFonts w:ascii="Arial Unicode MS" w:cs="Arial Unicode MS" w:eastAsia="Arial Unicode MS" w:hAnsi="Arial Unicode MS"/>
              <w:rtl w:val="0"/>
            </w:rPr>
            <w:t xml:space="preserve">加</w:t>
          </w:r>
        </w:sdtContent>
      </w:sdt>
      <w:sdt>
        <w:sdtPr>
          <w:tag w:val="goog_rdk_326"/>
        </w:sdtPr>
        <w:sdtContent>
          <w:r w:rsidDel="00000000" w:rsidR="00000000" w:rsidRPr="00000000">
            <w:rPr>
              <w:rFonts w:ascii="Arial Unicode MS" w:cs="Arial Unicode MS" w:eastAsia="Arial Unicode MS" w:hAnsi="Arial Unicode MS"/>
              <w:rtl w:val="0"/>
            </w:rPr>
            <w:t xml:space="preserve">資料</w:t>
          </w:r>
        </w:sdtContent>
      </w:sdt>
      <w:sdt>
        <w:sdtPr>
          <w:tag w:val="goog_rdk_327"/>
        </w:sdtPr>
        <w:sdtContent>
          <w:r w:rsidDel="00000000" w:rsidR="00000000" w:rsidRPr="00000000">
            <w:rPr>
              <w:rFonts w:ascii="Arial Unicode MS" w:cs="Arial Unicode MS" w:eastAsia="Arial Unicode MS" w:hAnsi="Arial Unicode MS"/>
              <w:rtl w:val="0"/>
            </w:rPr>
            <w:t xml:space="preserve">量</w:t>
          </w:r>
        </w:sdtContent>
      </w:sdt>
      <w:sdt>
        <w:sdtPr>
          <w:tag w:val="goog_rdk_32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sdt>
        <w:sdtPr>
          <w:tag w:val="goog_rdk_329"/>
        </w:sdtPr>
        <w:sdtContent>
          <w:r w:rsidDel="00000000" w:rsidR="00000000" w:rsidRPr="00000000">
            <w:rPr>
              <w:rFonts w:ascii="Arial Unicode MS" w:cs="Arial Unicode MS" w:eastAsia="Arial Unicode MS" w:hAnsi="Arial Unicode MS"/>
              <w:color w:val="ff0000"/>
              <w:rtl w:val="0"/>
            </w:rPr>
            <w:t xml:space="preserve">（</w:t>
          </w:r>
        </w:sdtContent>
      </w:sdt>
      <w:sdt>
        <w:sdtPr>
          <w:tag w:val="goog_rdk_306"/>
        </w:sdtPr>
        <w:sdtContent>
          <w:commentRangeStart w:id="2"/>
        </w:sdtContent>
      </w:sdt>
      <w:sdt>
        <w:sdtPr>
          <w:tag w:val="goog_rdk_330"/>
        </w:sdtPr>
        <w:sdtContent>
          <w:r w:rsidDel="00000000" w:rsidR="00000000" w:rsidRPr="00000000">
            <w:rPr>
              <w:rFonts w:ascii="Arial Unicode MS" w:cs="Arial Unicode MS" w:eastAsia="Arial Unicode MS" w:hAnsi="Arial Unicode MS"/>
              <w:color w:val="ff0000"/>
              <w:rtl w:val="0"/>
            </w:rPr>
            <w:t xml:space="preserve">？老實說，我不覺得這個方法</w:t>
          </w:r>
        </w:sdtContent>
      </w:sdt>
      <w:sdt>
        <w:sdtPr>
          <w:tag w:val="goog_rdk_331"/>
        </w:sdtPr>
        <w:sdtContent>
          <w:r w:rsidDel="00000000" w:rsidR="00000000" w:rsidRPr="00000000">
            <w:rPr>
              <w:rFonts w:ascii="Arial Unicode MS" w:cs="Arial Unicode MS" w:eastAsia="Arial Unicode MS" w:hAnsi="Arial Unicode MS"/>
              <w:color w:val="ff0000"/>
              <w:rtl w:val="0"/>
            </w:rPr>
            <w:t xml:space="preserve">是</w:t>
          </w:r>
        </w:sdtContent>
      </w:sdt>
      <w:sdt>
        <w:sdtPr>
          <w:tag w:val="goog_rdk_332"/>
        </w:sdtPr>
        <w:sdtContent>
          <w:r w:rsidDel="00000000" w:rsidR="00000000" w:rsidRPr="00000000">
            <w:rPr>
              <w:rFonts w:ascii="Arial Unicode MS" w:cs="Arial Unicode MS" w:eastAsia="Arial Unicode MS" w:hAnsi="Arial Unicode MS"/>
              <w:color w:val="ff0000"/>
              <w:rtl w:val="0"/>
            </w:rPr>
            <w:t xml:space="preserve">好方法，因為攻擊行為的本質都沒變，能學習到的知識是一樣的。）</w:t>
          </w:r>
        </w:sdtContent>
      </w:sdt>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rFonts w:ascii="Arimo" w:cs="Arimo" w:eastAsia="Arimo" w:hAnsi="Arimo"/>
        </w:rPr>
      </w:pPr>
      <w:sdt>
        <w:sdtPr>
          <w:tag w:val="goog_rdk_333"/>
        </w:sdtPr>
        <w:sdtContent>
          <w:r w:rsidDel="00000000" w:rsidR="00000000" w:rsidRPr="00000000">
            <w:rPr>
              <w:rFonts w:ascii="Arial Unicode MS" w:cs="Arial Unicode MS" w:eastAsia="Arial Unicode MS" w:hAnsi="Arial Unicode MS"/>
              <w:rtl w:val="0"/>
            </w:rPr>
            <w:t xml:space="preserve">人工觀察三元組中的各類別實體的屬性（見</w:t>
          </w:r>
        </w:sdtContent>
      </w:sdt>
      <w:sdt>
        <w:sdtPr>
          <w:tag w:val="goog_rdk_334"/>
        </w:sdtPr>
        <w:sdtContent>
          <w:r w:rsidDel="00000000" w:rsidR="00000000" w:rsidRPr="00000000">
            <w:rPr>
              <w:rFonts w:ascii="Arial Unicode MS" w:cs="Arial Unicode MS" w:eastAsia="Arial Unicode MS" w:hAnsi="Arial Unicode MS"/>
              <w:color w:val="0000ff"/>
              <w:rtl w:val="0"/>
            </w:rPr>
            <w:t xml:space="preserve">表2</w:t>
          </w:r>
        </w:sdtContent>
      </w:sdt>
      <w:sdt>
        <w:sdtPr>
          <w:tag w:val="goog_rdk_335"/>
        </w:sdtPr>
        <w:sdtContent>
          <w:r w:rsidDel="00000000" w:rsidR="00000000" w:rsidRPr="00000000">
            <w:rPr>
              <w:rFonts w:ascii="Arial Unicode MS" w:cs="Arial Unicode MS" w:eastAsia="Arial Unicode MS" w:hAnsi="Arial Unicode MS"/>
              <w:rtl w:val="0"/>
            </w:rPr>
            <w:t xml:space="preserve">），我們發現在 command line、file name、src/dst address 中很容易出現可以置換的屬性，如</w:t>
          </w:r>
        </w:sdtContent>
      </w:sdt>
      <w:sdt>
        <w:sdtPr>
          <w:tag w:val="goog_rdk_336"/>
        </w:sdtPr>
        <w:sdtContent>
          <w:r w:rsidDel="00000000" w:rsidR="00000000" w:rsidRPr="00000000">
            <w:rPr>
              <w:rFonts w:ascii="Arial Unicode MS" w:cs="Arial Unicode MS" w:eastAsia="Arial Unicode MS" w:hAnsi="Arial Unicode MS"/>
              <w:color w:val="0000ff"/>
              <w:rtl w:val="0"/>
            </w:rPr>
            <w:t xml:space="preserve">圖12</w:t>
          </w:r>
        </w:sdtContent>
      </w:sdt>
      <w:sdt>
        <w:sdtPr>
          <w:tag w:val="goog_rdk_337"/>
        </w:sdtPr>
        <w:sdtContent>
          <w:r w:rsidDel="00000000" w:rsidR="00000000" w:rsidRPr="00000000">
            <w:rPr>
              <w:rFonts w:ascii="Arial Unicode MS" w:cs="Arial Unicode MS" w:eastAsia="Arial Unicode MS" w:hAnsi="Arial Unicode MS"/>
              <w:rtl w:val="0"/>
            </w:rPr>
            <w:t xml:space="preserve"> 所示，T1016_Remote_host_ping 這個劇本利用 Ping </w:t>
          </w:r>
        </w:sdtContent>
      </w:sdt>
      <w:sdt>
        <w:sdtPr>
          <w:tag w:val="goog_rdk_338"/>
        </w:sdtPr>
        <w:sdtContent>
          <w:r w:rsidDel="00000000" w:rsidR="00000000" w:rsidRPr="00000000">
            <w:rPr>
              <w:rFonts w:ascii="Arial Unicode MS" w:cs="Arial Unicode MS" w:eastAsia="Arial Unicode MS" w:hAnsi="Arial Unicode MS"/>
              <w:rtl w:val="0"/>
            </w:rPr>
            <w:t xml:space="preserve">檢查遠端主機是否可訪問，其主機位置即是可置換的 IOC。為了要讓置換後的資料更符合攻擊情況， 我們置換的 IOC 列表是由其他實驗利用 Cuckoo Sandbox</w:t>
          </w:r>
        </w:sdtContent>
      </w:sdt>
      <w:r w:rsidDel="00000000" w:rsidR="00000000" w:rsidRPr="00000000">
        <w:rPr>
          <w:color w:val="0000ff"/>
          <w:rtl w:val="0"/>
        </w:rPr>
        <w:t xml:space="preserve">[22]</w:t>
      </w:r>
      <w:sdt>
        <w:sdtPr>
          <w:tag w:val="goog_rdk_339"/>
        </w:sdtPr>
        <w:sdtContent>
          <w:r w:rsidDel="00000000" w:rsidR="00000000" w:rsidRPr="00000000">
            <w:rPr>
              <w:rFonts w:ascii="Arial Unicode MS" w:cs="Arial Unicode MS" w:eastAsia="Arial Unicode MS" w:hAnsi="Arial Unicode MS"/>
              <w:rtl w:val="0"/>
            </w:rPr>
            <w:t xml:space="preserve"> 在錄製 17924 隻惡意程式得到的分析報告</w:t>
          </w:r>
        </w:sdtContent>
      </w:sdt>
      <w:r w:rsidDel="00000000" w:rsidR="00000000" w:rsidRPr="00000000">
        <w:rPr>
          <w:color w:val="0000ff"/>
          <w:rtl w:val="0"/>
        </w:rPr>
        <w:t xml:space="preserve">[23]</w:t>
      </w:r>
      <w:sdt>
        <w:sdtPr>
          <w:tag w:val="goog_rdk_340"/>
        </w:sdtPr>
        <w:sdtContent>
          <w:r w:rsidDel="00000000" w:rsidR="00000000" w:rsidRPr="00000000">
            <w:rPr>
              <w:rFonts w:ascii="Arial Unicode MS" w:cs="Arial Unicode MS" w:eastAsia="Arial Unicode MS" w:hAnsi="Arial Unicode MS"/>
              <w:rtl w:val="0"/>
            </w:rPr>
            <w:t xml:space="preserve">中「Signature」的欄位取得（見</w:t>
          </w:r>
        </w:sdtContent>
      </w:sdt>
      <w:sdt>
        <w:sdtPr>
          <w:tag w:val="goog_rdk_341"/>
        </w:sdtPr>
        <w:sdtContent>
          <w:r w:rsidDel="00000000" w:rsidR="00000000" w:rsidRPr="00000000">
            <w:rPr>
              <w:rFonts w:ascii="Arial Unicode MS" w:cs="Arial Unicode MS" w:eastAsia="Arial Unicode MS" w:hAnsi="Arial Unicode MS"/>
              <w:color w:val="0000ff"/>
              <w:rtl w:val="0"/>
            </w:rPr>
            <w:t xml:space="preserve">圖14</w:t>
          </w:r>
        </w:sdtContent>
      </w:sdt>
      <w:sdt>
        <w:sdtPr>
          <w:tag w:val="goog_rdk_342"/>
        </w:sdtPr>
        <w:sdtContent>
          <w:r w:rsidDel="00000000" w:rsidR="00000000" w:rsidRPr="00000000">
            <w:rPr>
              <w:rFonts w:ascii="Arial Unicode MS" w:cs="Arial Unicode MS" w:eastAsia="Arial Unicode MS" w:hAnsi="Arial Unicode MS"/>
              <w:rtl w:val="0"/>
            </w:rPr>
            <w:t xml:space="preserve">），然而，以現有的分析報告並無法取得所有類別的 IOC，因此，部分 IOC 類別是使用 Faker</w:t>
          </w:r>
        </w:sdtContent>
      </w:sdt>
      <w:r w:rsidDel="00000000" w:rsidR="00000000" w:rsidRPr="00000000">
        <w:rPr>
          <w:color w:val="0000ff"/>
          <w:rtl w:val="0"/>
        </w:rPr>
        <w:t xml:space="preserve">[24]</w:t>
      </w:r>
      <w:sdt>
        <w:sdtPr>
          <w:tag w:val="goog_rdk_343"/>
        </w:sdtPr>
        <w:sdtContent>
          <w:r w:rsidDel="00000000" w:rsidR="00000000" w:rsidRPr="00000000">
            <w:rPr>
              <w:rFonts w:ascii="Arial Unicode MS" w:cs="Arial Unicode MS" w:eastAsia="Arial Unicode MS" w:hAnsi="Arial Unicode MS"/>
              <w:rtl w:val="0"/>
            </w:rPr>
            <w:t xml:space="preserve"> 這個套件來生成假的 IOC。置換 IOC 的類別整理至</w:t>
          </w:r>
        </w:sdtContent>
      </w:sdt>
      <w:sdt>
        <w:sdtPr>
          <w:tag w:val="goog_rdk_344"/>
        </w:sdtPr>
        <w:sdtContent>
          <w:r w:rsidDel="00000000" w:rsidR="00000000" w:rsidRPr="00000000">
            <w:rPr>
              <w:rFonts w:ascii="Arial Unicode MS" w:cs="Arial Unicode MS" w:eastAsia="Arial Unicode MS" w:hAnsi="Arial Unicode MS"/>
              <w:color w:val="0000ff"/>
              <w:rtl w:val="0"/>
            </w:rPr>
            <w:t xml:space="preserve">表4</w:t>
          </w:r>
        </w:sdtContent>
      </w:sdt>
      <w:sdt>
        <w:sdtPr>
          <w:tag w:val="goog_rdk_345"/>
        </w:sdtPr>
        <w:sdtContent>
          <w:r w:rsidDel="00000000" w:rsidR="00000000" w:rsidRPr="00000000">
            <w:rPr>
              <w:rFonts w:ascii="Arial Unicode MS" w:cs="Arial Unicode MS" w:eastAsia="Arial Unicode MS" w:hAnsi="Arial Unicode MS"/>
              <w:rtl w:val="0"/>
            </w:rPr>
            <w:t xml:space="preserve">。</w:t>
          </w:r>
        </w:sdtContent>
      </w:sdt>
    </w:p>
    <w:p w:rsidR="00000000" w:rsidDel="00000000" w:rsidP="00000000" w:rsidRDefault="00000000" w:rsidRPr="00000000" w14:paraId="000000F3">
      <w:pPr>
        <w:rPr>
          <w:rFonts w:ascii="Arimo" w:cs="Arimo" w:eastAsia="Arimo" w:hAnsi="Arimo"/>
        </w:rPr>
      </w:pPr>
      <w:r w:rsidDel="00000000" w:rsidR="00000000" w:rsidRPr="00000000">
        <w:rPr>
          <w:rtl w:val="0"/>
        </w:rPr>
      </w:r>
    </w:p>
    <w:p w:rsidR="00000000" w:rsidDel="00000000" w:rsidP="00000000" w:rsidRDefault="00000000" w:rsidRPr="00000000" w14:paraId="000000F4">
      <w:pPr>
        <w:rPr>
          <w:rFonts w:ascii="Arimo" w:cs="Arimo" w:eastAsia="Arimo" w:hAnsi="Arimo"/>
        </w:rPr>
      </w:pPr>
      <w:sdt>
        <w:sdtPr>
          <w:tag w:val="goog_rdk_346"/>
        </w:sdtPr>
        <w:sdtContent>
          <w:r w:rsidDel="00000000" w:rsidR="00000000" w:rsidRPr="00000000">
            <w:rPr>
              <w:rFonts w:ascii="Arial Unicode MS" w:cs="Arial Unicode MS" w:eastAsia="Arial Unicode MS" w:hAnsi="Arial Unicode MS"/>
              <w:rtl w:val="0"/>
            </w:rPr>
            <w:t xml:space="preserve">屬於 Process 類別的實體有 PID 這個屬性，在實際運行的電腦中，作業系統會為每個程序分配一個隨機的 PID，因此我們也會為不同程序給上一個隨機非負整數數當作 PID（見</w:t>
          </w:r>
        </w:sdtContent>
      </w:sdt>
      <w:sdt>
        <w:sdtPr>
          <w:tag w:val="goog_rdk_347"/>
        </w:sdtPr>
        <w:sdtContent>
          <w:r w:rsidDel="00000000" w:rsidR="00000000" w:rsidRPr="00000000">
            <w:rPr>
              <w:rFonts w:ascii="Arial Unicode MS" w:cs="Arial Unicode MS" w:eastAsia="Arial Unicode MS" w:hAnsi="Arial Unicode MS"/>
              <w:color w:val="0000ff"/>
              <w:rtl w:val="0"/>
            </w:rPr>
            <w:t xml:space="preserve">圖12/圖13</w:t>
          </w:r>
        </w:sdtContent>
      </w:sdt>
      <w:sdt>
        <w:sdtPr>
          <w:tag w:val="goog_rdk_348"/>
        </w:sdtPr>
        <w:sdtContent>
          <w:r w:rsidDel="00000000" w:rsidR="00000000" w:rsidRPr="00000000">
            <w:rPr>
              <w:rFonts w:ascii="Arial Unicode MS" w:cs="Arial Unicode MS" w:eastAsia="Arial Unicode MS" w:hAnsi="Arial Unicode MS"/>
              <w:rtl w:val="0"/>
            </w:rPr>
            <w:t xml:space="preserve">），此舉除了模擬真實情況，更重要的用途是讓一些無法有置換 IOC 的實體可以得到一個不一樣的 UUID，使得新增的資料可以在圖中產生新的三元組（見</w:t>
          </w:r>
        </w:sdtContent>
      </w:sdt>
      <w:sdt>
        <w:sdtPr>
          <w:tag w:val="goog_rdk_349"/>
        </w:sdtPr>
        <w:sdtContent>
          <w:r w:rsidDel="00000000" w:rsidR="00000000" w:rsidRPr="00000000">
            <w:rPr>
              <w:rFonts w:ascii="Arial Unicode MS" w:cs="Arial Unicode MS" w:eastAsia="Arial Unicode MS" w:hAnsi="Arial Unicode MS"/>
              <w:color w:val="0000ff"/>
              <w:rtl w:val="0"/>
            </w:rPr>
            <w:t xml:space="preserve">圖13</w:t>
          </w:r>
        </w:sdtContent>
      </w:sdt>
      <w:sdt>
        <w:sdtPr>
          <w:tag w:val="goog_rdk_350"/>
        </w:sdtPr>
        <w:sdtContent>
          <w:r w:rsidDel="00000000" w:rsidR="00000000" w:rsidRPr="00000000">
            <w:rPr>
              <w:rFonts w:ascii="Arial Unicode MS" w:cs="Arial Unicode MS" w:eastAsia="Arial Unicode MS" w:hAnsi="Arial Unicode MS"/>
              <w:rtl w:val="0"/>
            </w:rPr>
            <w:t xml:space="preserve">）。此外，因為新增的資料必須在系統交互圖上產生新的資料，因此我們在每個 UUID 的前面都加上 </w:t>
          </w:r>
        </w:sdtContent>
      </w:sdt>
      <w:r w:rsidDel="00000000" w:rsidR="00000000" w:rsidRPr="00000000">
        <w:rPr>
          <w:rFonts w:ascii="Arimo" w:cs="Arimo" w:eastAsia="Arimo" w:hAnsi="Arimo"/>
          <w:i w:val="1"/>
          <w:rtl w:val="0"/>
        </w:rPr>
        <w:t xml:space="preserve">fake{i-1}-</w:t>
      </w:r>
      <w:sdt>
        <w:sdtPr>
          <w:tag w:val="goog_rdk_351"/>
        </w:sdtPr>
        <w:sdtContent>
          <w:r w:rsidDel="00000000" w:rsidR="00000000" w:rsidRPr="00000000">
            <w:rPr>
              <w:rFonts w:ascii="Arial Unicode MS" w:cs="Arial Unicode MS" w:eastAsia="Arial Unicode MS" w:hAnsi="Arial Unicode MS"/>
              <w:rtl w:val="0"/>
            </w:rPr>
            <w:t xml:space="preserve"> 來代表它是第 i 個新增的資料。</w:t>
          </w:r>
        </w:sdtContent>
      </w:sdt>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rFonts w:ascii="Arimo" w:cs="Arimo" w:eastAsia="Arimo" w:hAnsi="Arimo"/>
        </w:rPr>
      </w:pPr>
      <w:r w:rsidDel="00000000" w:rsidR="00000000" w:rsidRPr="00000000">
        <w:rPr>
          <w:rFonts w:ascii="Arimo" w:cs="Arimo" w:eastAsia="Arimo" w:hAnsi="Arimo"/>
        </w:rPr>
        <w:drawing>
          <wp:inline distB="114300" distT="114300" distL="114300" distR="114300">
            <wp:extent cx="5731200" cy="812800"/>
            <wp:effectExtent b="0" l="0" r="0" t="0"/>
            <wp:docPr id="29" name="image4.png"/>
            <a:graphic>
              <a:graphicData uri="http://schemas.openxmlformats.org/drawingml/2006/picture">
                <pic:pic>
                  <pic:nvPicPr>
                    <pic:cNvPr id="0" name="image4.png"/>
                    <pic:cNvPicPr preferRelativeResize="0"/>
                  </pic:nvPicPr>
                  <pic:blipFill>
                    <a:blip r:embed="rId21"/>
                    <a:srcRect b="604" l="0" r="0" t="604"/>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Arimo" w:cs="Arimo" w:eastAsia="Arimo" w:hAnsi="Arimo"/>
        </w:rPr>
      </w:pPr>
      <w:sdt>
        <w:sdtPr>
          <w:tag w:val="goog_rdk_352"/>
        </w:sdtPr>
        <w:sdtContent>
          <w:r w:rsidDel="00000000" w:rsidR="00000000" w:rsidRPr="00000000">
            <w:rPr>
              <w:rFonts w:ascii="Arial Unicode MS" w:cs="Arial Unicode MS" w:eastAsia="Arial Unicode MS" w:hAnsi="Arial Unicode MS"/>
              <w:rtl w:val="0"/>
            </w:rPr>
            <w:t xml:space="preserve">圖12(A). 劇本 T1016_Remote_host_ping 利用 Ping 檢查遠端主機是否可訪問。該劇本由一個三元組組成，內容是一個主體 powershell process 建立一個受體 ping process，兩者的 command line 都包含了 host IOC。粉色字體為原始 IOC，紅色字體為置換後的 IOC。</w:t>
          </w:r>
        </w:sdtContent>
      </w:sdt>
    </w:p>
    <w:p w:rsidR="00000000" w:rsidDel="00000000" w:rsidP="00000000" w:rsidRDefault="00000000" w:rsidRPr="00000000" w14:paraId="000000F8">
      <w:pPr>
        <w:rPr>
          <w:rFonts w:ascii="Arimo" w:cs="Arimo" w:eastAsia="Arimo" w:hAnsi="Arimo"/>
        </w:rPr>
      </w:pPr>
      <w:r w:rsidDel="00000000" w:rsidR="00000000" w:rsidRPr="00000000">
        <w:rPr>
          <w:rFonts w:ascii="Arimo" w:cs="Arimo" w:eastAsia="Arimo" w:hAnsi="Arimo"/>
        </w:rPr>
        <w:drawing>
          <wp:inline distB="114300" distT="114300" distL="114300" distR="114300">
            <wp:extent cx="3757613" cy="672233"/>
            <wp:effectExtent b="0" l="0" r="0" t="0"/>
            <wp:docPr id="4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757613" cy="67223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Arimo" w:cs="Arimo" w:eastAsia="Arimo" w:hAnsi="Arimo"/>
        </w:rPr>
      </w:pPr>
      <w:sdt>
        <w:sdtPr>
          <w:tag w:val="goog_rdk_353"/>
        </w:sdtPr>
        <w:sdtContent>
          <w:r w:rsidDel="00000000" w:rsidR="00000000" w:rsidRPr="00000000">
            <w:rPr>
              <w:rFonts w:ascii="Arial Unicode MS" w:cs="Arial Unicode MS" w:eastAsia="Arial Unicode MS" w:hAnsi="Arial Unicode MS"/>
              <w:rtl w:val="0"/>
            </w:rPr>
            <w:t xml:space="preserve">圖12(B). 以系統交互圖的方式呈現圖12(A)，圈內文字為 UUID。</w:t>
          </w:r>
        </w:sdtContent>
      </w:sdt>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731200" cy="1206500"/>
            <wp:effectExtent b="0" l="0" r="0" t="0"/>
            <wp:docPr id="4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sdt>
        <w:sdtPr>
          <w:tag w:val="goog_rdk_354"/>
        </w:sdtPr>
        <w:sdtContent>
          <w:r w:rsidDel="00000000" w:rsidR="00000000" w:rsidRPr="00000000">
            <w:rPr>
              <w:rFonts w:ascii="Arial Unicode MS" w:cs="Arial Unicode MS" w:eastAsia="Arial Unicode MS" w:hAnsi="Arial Unicode MS"/>
              <w:rtl w:val="0"/>
            </w:rPr>
            <w:t xml:space="preserve">圖13(A). 劇本 T1007_System_Service_Discovery 對應到 3 個三元組及 4 個實體，這 4 個實體皆沒有合適的 IOC 可以置換，但透過置換 PID，仍可以達到 UUID 的設計原則，即一個 UUID 對應到一個實體且其所有屬性的串接字串是唯一。</w:t>
          </w:r>
        </w:sdtContent>
      </w:sdt>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3624263" cy="1204950"/>
            <wp:effectExtent b="0" l="0" r="0" t="0"/>
            <wp:docPr id="43"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3624263" cy="12049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Arimo" w:cs="Arimo" w:eastAsia="Arimo" w:hAnsi="Arimo"/>
        </w:rPr>
      </w:pPr>
      <w:sdt>
        <w:sdtPr>
          <w:tag w:val="goog_rdk_355"/>
        </w:sdtPr>
        <w:sdtContent>
          <w:r w:rsidDel="00000000" w:rsidR="00000000" w:rsidRPr="00000000">
            <w:rPr>
              <w:rFonts w:ascii="Arial Unicode MS" w:cs="Arial Unicode MS" w:eastAsia="Arial Unicode MS" w:hAnsi="Arial Unicode MS"/>
              <w:rtl w:val="0"/>
            </w:rPr>
            <w:t xml:space="preserve">圖13(B). 以系統交互圖的方式呈現圖13(A)，圈內文字為 UUID。</w:t>
          </w:r>
        </w:sdtContent>
      </w:sdt>
    </w:p>
    <w:p w:rsidR="00000000" w:rsidDel="00000000" w:rsidP="00000000" w:rsidRDefault="00000000" w:rsidRPr="00000000" w14:paraId="000000FF">
      <w:pPr>
        <w:rPr>
          <w:rFonts w:ascii="Arimo" w:cs="Arimo" w:eastAsia="Arimo" w:hAnsi="Arimo"/>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731200" cy="3314700"/>
            <wp:effectExtent b="0" l="0" r="0" t="0"/>
            <wp:docPr id="49" name="image29.jpg"/>
            <a:graphic>
              <a:graphicData uri="http://schemas.openxmlformats.org/drawingml/2006/picture">
                <pic:pic>
                  <pic:nvPicPr>
                    <pic:cNvPr id="0" name="image29.jpg"/>
                    <pic:cNvPicPr preferRelativeResize="0"/>
                  </pic:nvPicPr>
                  <pic:blipFill>
                    <a:blip r:embed="rId25"/>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Arimo" w:cs="Arimo" w:eastAsia="Arimo" w:hAnsi="Arimo"/>
          <w:color w:val="0000ff"/>
        </w:rPr>
      </w:pPr>
      <w:sdt>
        <w:sdtPr>
          <w:tag w:val="goog_rdk_356"/>
        </w:sdtPr>
        <w:sdtContent>
          <w:r w:rsidDel="00000000" w:rsidR="00000000" w:rsidRPr="00000000">
            <w:rPr>
              <w:rFonts w:ascii="Arial Unicode MS" w:cs="Arial Unicode MS" w:eastAsia="Arial Unicode MS" w:hAnsi="Arial Unicode MS"/>
              <w:rtl w:val="0"/>
            </w:rPr>
            <w:t xml:space="preserve">圖14. Cuckoo Sandbox 執行惡意程式得到的 JSON 分析報告（欄位：signatures）</w:t>
          </w:r>
        </w:sdtContent>
      </w:sdt>
      <w:r w:rsidDel="00000000" w:rsidR="00000000" w:rsidRPr="00000000">
        <w:rPr>
          <w:rtl w:val="0"/>
        </w:rPr>
      </w:r>
    </w:p>
    <w:p w:rsidR="00000000" w:rsidDel="00000000" w:rsidP="00000000" w:rsidRDefault="00000000" w:rsidRPr="00000000" w14:paraId="00000102">
      <w:pPr>
        <w:rPr>
          <w:rFonts w:ascii="Arimo" w:cs="Arimo" w:eastAsia="Arimo" w:hAnsi="Arimo"/>
          <w:color w:val="0000ff"/>
        </w:rPr>
      </w:pPr>
      <w:r w:rsidDel="00000000" w:rsidR="00000000" w:rsidRPr="00000000">
        <w:rPr>
          <w:rtl w:val="0"/>
        </w:rPr>
      </w:r>
    </w:p>
    <w:tbl>
      <w:tblPr>
        <w:tblStyle w:val="Table4"/>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080"/>
        <w:gridCol w:w="1170"/>
        <w:gridCol w:w="5490"/>
        <w:tblGridChange w:id="0">
          <w:tblGrid>
            <w:gridCol w:w="1230"/>
            <w:gridCol w:w="1080"/>
            <w:gridCol w:w="1170"/>
            <w:gridCol w:w="54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sdt>
              <w:sdtPr>
                <w:tag w:val="goog_rdk_357"/>
              </w:sdtPr>
              <w:sdtContent>
                <w:r w:rsidDel="00000000" w:rsidR="00000000" w:rsidRPr="00000000">
                  <w:rPr>
                    <w:rFonts w:ascii="Arial Unicode MS" w:cs="Arial Unicode MS" w:eastAsia="Arial Unicode MS" w:hAnsi="Arial Unicode MS"/>
                    <w:rtl w:val="0"/>
                  </w:rPr>
                  <w:t xml:space="preserve">類別</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sdt>
              <w:sdtPr>
                <w:tag w:val="goog_rdk_358"/>
              </w:sdtPr>
              <w:sdtContent>
                <w:r w:rsidDel="00000000" w:rsidR="00000000" w:rsidRPr="00000000">
                  <w:rPr>
                    <w:rFonts w:ascii="Arial Unicode MS" w:cs="Arial Unicode MS" w:eastAsia="Arial Unicode MS" w:hAnsi="Arial Unicode MS"/>
                    <w:rtl w:val="0"/>
                  </w:rPr>
                  <w:t xml:space="preserve">來源</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sdt>
              <w:sdtPr>
                <w:tag w:val="goog_rdk_359"/>
              </w:sdtPr>
              <w:sdtContent>
                <w:r w:rsidDel="00000000" w:rsidR="00000000" w:rsidRPr="00000000">
                  <w:rPr>
                    <w:rFonts w:ascii="Arial Unicode MS" w:cs="Arial Unicode MS" w:eastAsia="Arial Unicode MS" w:hAnsi="Arial Unicode MS"/>
                    <w:rtl w:val="0"/>
                  </w:rPr>
                  <w:t xml:space="preserve">IOC 數量</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sdt>
              <w:sdtPr>
                <w:tag w:val="goog_rdk_360"/>
              </w:sdtPr>
              <w:sdtContent>
                <w:r w:rsidDel="00000000" w:rsidR="00000000" w:rsidRPr="00000000">
                  <w:rPr>
                    <w:rFonts w:ascii="Arial Unicode MS" w:cs="Arial Unicode MS" w:eastAsia="Arial Unicode MS" w:hAnsi="Arial Unicode MS"/>
                    <w:rtl w:val="0"/>
                  </w:rPr>
                  <w:t xml:space="preserve">IOC 列表（例子）</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*.exe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Cuckoo Sandbox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1688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u w:val="none"/>
              </w:rPr>
            </w:pPr>
            <w:r w:rsidDel="00000000" w:rsidR="00000000" w:rsidRPr="00000000">
              <w:rPr>
                <w:rFonts w:ascii="Arimo" w:cs="Arimo" w:eastAsia="Arimo" w:hAnsi="Arimo"/>
                <w:rtl w:val="0"/>
              </w:rPr>
              <w:t xml:space="preserve">reader_sl.exe</w:t>
            </w:r>
          </w:p>
          <w:p w:rsidR="00000000" w:rsidDel="00000000" w:rsidP="00000000" w:rsidRDefault="00000000" w:rsidRPr="00000000" w14:paraId="0000010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u w:val="none"/>
              </w:rPr>
            </w:pPr>
            <w:r w:rsidDel="00000000" w:rsidR="00000000" w:rsidRPr="00000000">
              <w:rPr>
                <w:rFonts w:ascii="Arimo" w:cs="Arimo" w:eastAsia="Arimo" w:hAnsi="Arimo"/>
                <w:rtl w:val="0"/>
              </w:rPr>
              <w:t xml:space="preserve">regsys.exe</w:t>
            </w:r>
          </w:p>
          <w:p w:rsidR="00000000" w:rsidDel="00000000" w:rsidP="00000000" w:rsidRDefault="00000000" w:rsidRPr="00000000" w14:paraId="0000010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u w:val="none"/>
              </w:rPr>
            </w:pPr>
            <w:r w:rsidDel="00000000" w:rsidR="00000000" w:rsidRPr="00000000">
              <w:rPr>
                <w:rFonts w:ascii="Arimo" w:cs="Arimo" w:eastAsia="Arimo" w:hAnsi="Arimo"/>
                <w:rtl w:val="0"/>
              </w:rPr>
              <w:t xml:space="preserve">searchprotocolhost.exe</w:t>
            </w:r>
          </w:p>
          <w:p w:rsidR="00000000" w:rsidDel="00000000" w:rsidP="00000000" w:rsidRDefault="00000000" w:rsidRPr="00000000" w14:paraId="0000010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u w:val="none"/>
              </w:rPr>
            </w:pPr>
            <w:r w:rsidDel="00000000" w:rsidR="00000000" w:rsidRPr="00000000">
              <w:rPr>
                <w:rFonts w:ascii="Arimo" w:cs="Arimo" w:eastAsia="Arimo" w:hAnsi="Arimo"/>
                <w:rtl w:val="0"/>
              </w:rPr>
              <w:t xml:space="preserve">setup.exe</w:t>
            </w:r>
          </w:p>
          <w:p w:rsidR="00000000" w:rsidDel="00000000" w:rsidP="00000000" w:rsidRDefault="00000000" w:rsidRPr="00000000" w14:paraId="0000010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u w:val="none"/>
              </w:rPr>
            </w:pPr>
            <w:r w:rsidDel="00000000" w:rsidR="00000000" w:rsidRPr="00000000">
              <w:rPr>
                <w:rFonts w:ascii="Arimo" w:cs="Arimo" w:eastAsia="Arimo" w:hAnsi="Arimo"/>
                <w:rtl w:val="0"/>
              </w:rPr>
              <w:t xml:space="preserve">ef2f8d90ebae12c015ffea41252d5e25055b16c6.exe</w:t>
            </w:r>
          </w:p>
          <w:p w:rsidR="00000000" w:rsidDel="00000000" w:rsidP="00000000" w:rsidRDefault="00000000" w:rsidRPr="00000000" w14:paraId="0000010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u w:val="none"/>
              </w:rPr>
            </w:pPr>
            <w:r w:rsidDel="00000000" w:rsidR="00000000" w:rsidRPr="00000000">
              <w:rPr>
                <w:rFonts w:ascii="Arimo" w:cs="Arimo" w:eastAsia="Arimo" w:hAnsi="Arimo"/>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service</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Arimo" w:cs="Arimo" w:eastAsia="Arimo" w:hAnsi="Arimo"/>
              </w:rPr>
            </w:pPr>
            <w:r w:rsidDel="00000000" w:rsidR="00000000" w:rsidRPr="00000000">
              <w:rPr>
                <w:rFonts w:ascii="Arimo" w:cs="Arimo" w:eastAsia="Arimo" w:hAnsi="Arimo"/>
                <w:rtl w:val="0"/>
              </w:rPr>
              <w:t xml:space="preserve">Cuckoo Sandbox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328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u w:val="none"/>
              </w:rPr>
            </w:pPr>
            <w:r w:rsidDel="00000000" w:rsidR="00000000" w:rsidRPr="00000000">
              <w:rPr>
                <w:rFonts w:ascii="Arimo" w:cs="Arimo" w:eastAsia="Arimo" w:hAnsi="Arimo"/>
                <w:rtl w:val="0"/>
              </w:rPr>
              <w:t xml:space="preserve">GoogleChromeElevationServiceSys</w:t>
            </w:r>
          </w:p>
          <w:p w:rsidR="00000000" w:rsidDel="00000000" w:rsidP="00000000" w:rsidRDefault="00000000" w:rsidRPr="00000000" w14:paraId="0000011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u w:val="none"/>
              </w:rPr>
            </w:pPr>
            <w:r w:rsidDel="00000000" w:rsidR="00000000" w:rsidRPr="00000000">
              <w:rPr>
                <w:rFonts w:ascii="Arimo" w:cs="Arimo" w:eastAsia="Arimo" w:hAnsi="Arimo"/>
                <w:rtl w:val="0"/>
              </w:rPr>
              <w:t xml:space="preserve">FastUserSwitchingCompatibility</w:t>
            </w:r>
          </w:p>
          <w:p w:rsidR="00000000" w:rsidDel="00000000" w:rsidP="00000000" w:rsidRDefault="00000000" w:rsidRPr="00000000" w14:paraId="0000011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u w:val="none"/>
              </w:rPr>
            </w:pPr>
            <w:r w:rsidDel="00000000" w:rsidR="00000000" w:rsidRPr="00000000">
              <w:rPr>
                <w:rFonts w:ascii="Arimo" w:cs="Arimo" w:eastAsia="Arimo" w:hAnsi="Arimo"/>
                <w:rtl w:val="0"/>
              </w:rPr>
              <w:t xml:space="preserve">PCAudit</w:t>
            </w:r>
          </w:p>
          <w:p w:rsidR="00000000" w:rsidDel="00000000" w:rsidP="00000000" w:rsidRDefault="00000000" w:rsidRPr="00000000" w14:paraId="0000011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u w:val="none"/>
              </w:rPr>
            </w:pPr>
            <w:r w:rsidDel="00000000" w:rsidR="00000000" w:rsidRPr="00000000">
              <w:rPr>
                <w:rFonts w:ascii="Arimo" w:cs="Arimo" w:eastAsia="Arimo" w:hAnsi="Arimo"/>
                <w:rtl w:val="0"/>
              </w:rPr>
              <w:t xml:space="preserve">PNRPAutoRegSys</w:t>
            </w:r>
          </w:p>
          <w:p w:rsidR="00000000" w:rsidDel="00000000" w:rsidP="00000000" w:rsidRDefault="00000000" w:rsidRPr="00000000" w14:paraId="0000011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u w:val="none"/>
              </w:rPr>
            </w:pPr>
            <w:r w:rsidDel="00000000" w:rsidR="00000000" w:rsidRPr="00000000">
              <w:rPr>
                <w:rFonts w:ascii="Arimo" w:cs="Arimo" w:eastAsia="Arimo" w:hAnsi="Arimo"/>
                <w:rtl w:val="0"/>
              </w:rPr>
              <w:t xml:space="preserve">PNRPsvcSys</w:t>
            </w:r>
          </w:p>
          <w:p w:rsidR="00000000" w:rsidDel="00000000" w:rsidP="00000000" w:rsidRDefault="00000000" w:rsidRPr="00000000" w14:paraId="0000011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u w:val="none"/>
              </w:rPr>
            </w:pPr>
            <w:r w:rsidDel="00000000" w:rsidR="00000000" w:rsidRPr="00000000">
              <w:rPr>
                <w:rFonts w:ascii="Arimo" w:cs="Arimo" w:eastAsia="Arimo" w:hAnsi="Arimo"/>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command</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Arimo" w:cs="Arimo" w:eastAsia="Arimo" w:hAnsi="Arimo"/>
              </w:rPr>
            </w:pPr>
            <w:r w:rsidDel="00000000" w:rsidR="00000000" w:rsidRPr="00000000">
              <w:rPr>
                <w:rFonts w:ascii="Arimo" w:cs="Arimo" w:eastAsia="Arimo" w:hAnsi="Arimo"/>
                <w:rtl w:val="0"/>
              </w:rPr>
              <w:t xml:space="preserve">Cuckoo Sandbox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9106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u w:val="none"/>
              </w:rPr>
            </w:pPr>
            <w:r w:rsidDel="00000000" w:rsidR="00000000" w:rsidRPr="00000000">
              <w:rPr>
                <w:rFonts w:ascii="Arimo" w:cs="Arimo" w:eastAsia="Arimo" w:hAnsi="Arimo"/>
                <w:rtl w:val="0"/>
              </w:rPr>
              <w:t xml:space="preserve">C:\Documents and Settings\Baka\Local Settings\Temp\tmp.docx</w:t>
            </w:r>
          </w:p>
          <w:p w:rsidR="00000000" w:rsidDel="00000000" w:rsidP="00000000" w:rsidRDefault="00000000" w:rsidRPr="00000000" w14:paraId="0000011F">
            <w:pPr>
              <w:widowControl w:val="0"/>
              <w:numPr>
                <w:ilvl w:val="0"/>
                <w:numId w:val="2"/>
              </w:numPr>
              <w:spacing w:line="240" w:lineRule="auto"/>
              <w:ind w:left="720" w:hanging="360"/>
              <w:rPr>
                <w:rFonts w:ascii="Arimo" w:cs="Arimo" w:eastAsia="Arimo" w:hAnsi="Arimo"/>
                <w:u w:val="none"/>
              </w:rPr>
            </w:pPr>
            <w:r w:rsidDel="00000000" w:rsidR="00000000" w:rsidRPr="00000000">
              <w:rPr>
                <w:rFonts w:ascii="Arimo" w:cs="Arimo" w:eastAsia="Arimo" w:hAnsi="Arimo"/>
                <w:rtl w:val="0"/>
              </w:rPr>
              <w:t xml:space="preserve">C:\Documents and Settings\All Users\Application Data\FlashFXP\3\History.dat</w:t>
            </w:r>
          </w:p>
          <w:p w:rsidR="00000000" w:rsidDel="00000000" w:rsidP="00000000" w:rsidRDefault="00000000" w:rsidRPr="00000000" w14:paraId="00000120">
            <w:pPr>
              <w:widowControl w:val="0"/>
              <w:numPr>
                <w:ilvl w:val="0"/>
                <w:numId w:val="2"/>
              </w:numPr>
              <w:spacing w:line="240" w:lineRule="auto"/>
              <w:ind w:left="720" w:hanging="360"/>
              <w:rPr>
                <w:rFonts w:ascii="Arimo" w:cs="Arimo" w:eastAsia="Arimo" w:hAnsi="Arimo"/>
                <w:u w:val="none"/>
              </w:rPr>
            </w:pPr>
            <w:r w:rsidDel="00000000" w:rsidR="00000000" w:rsidRPr="00000000">
              <w:rPr>
                <w:rFonts w:ascii="Arimo" w:cs="Arimo" w:eastAsia="Arimo" w:hAnsi="Arimo"/>
                <w:rtl w:val="0"/>
              </w:rPr>
              <w:t xml:space="preserve">C:\Users\Baka\AppData\Local\Temp\1142DCC02B9EF34DCA2F28C22613A0489A653EB0AEAFE1370CA4C00200D479E0.xlsx</w:t>
            </w:r>
          </w:p>
          <w:p w:rsidR="00000000" w:rsidDel="00000000" w:rsidP="00000000" w:rsidRDefault="00000000" w:rsidRPr="00000000" w14:paraId="00000121">
            <w:pPr>
              <w:widowControl w:val="0"/>
              <w:numPr>
                <w:ilvl w:val="0"/>
                <w:numId w:val="2"/>
              </w:numPr>
              <w:spacing w:line="240" w:lineRule="auto"/>
              <w:ind w:left="720" w:hanging="360"/>
              <w:rPr>
                <w:rFonts w:ascii="Arimo" w:cs="Arimo" w:eastAsia="Arimo" w:hAnsi="Arimo"/>
                <w:u w:val="none"/>
              </w:rPr>
            </w:pPr>
            <w:r w:rsidDel="00000000" w:rsidR="00000000" w:rsidRPr="00000000">
              <w:rPr>
                <w:rFonts w:ascii="Arimo" w:cs="Arimo" w:eastAsia="Arimo" w:hAnsi="Arimo"/>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Faker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sdt>
              <w:sdtPr>
                <w:tag w:val="goog_rdk_361"/>
              </w:sdtPr>
              <w:sdtContent>
                <w:r w:rsidDel="00000000" w:rsidR="00000000" w:rsidRPr="00000000">
                  <w:rPr>
                    <w:rFonts w:ascii="Arial Unicode MS" w:cs="Arial Unicode MS" w:eastAsia="Arial Unicode MS" w:hAnsi="Arial Unicode MS"/>
                    <w:rtl w:val="0"/>
                  </w:rPr>
                  <w:t xml:space="preserve">無限</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u w:val="none"/>
              </w:rPr>
            </w:pPr>
            <w:r w:rsidDel="00000000" w:rsidR="00000000" w:rsidRPr="00000000">
              <w:rPr>
                <w:rFonts w:ascii="Arimo" w:cs="Arimo" w:eastAsia="Arimo" w:hAnsi="Arimo"/>
                <w:rtl w:val="0"/>
              </w:rPr>
              <w:t xml:space="preserve">lt-04.sanchez.biz</w:t>
            </w:r>
          </w:p>
          <w:p w:rsidR="00000000" w:rsidDel="00000000" w:rsidP="00000000" w:rsidRDefault="00000000" w:rsidRPr="00000000" w14:paraId="0000012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u w:val="none"/>
              </w:rPr>
            </w:pPr>
            <w:r w:rsidDel="00000000" w:rsidR="00000000" w:rsidRPr="00000000">
              <w:rPr>
                <w:rFonts w:ascii="Arimo" w:cs="Arimo" w:eastAsia="Arimo" w:hAnsi="Arimo"/>
                <w:rtl w:val="0"/>
              </w:rPr>
              <w:t xml:space="preserve">srv-03.garcia-ross.net</w:t>
            </w:r>
          </w:p>
          <w:p w:rsidR="00000000" w:rsidDel="00000000" w:rsidP="00000000" w:rsidRDefault="00000000" w:rsidRPr="00000000" w14:paraId="0000012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u w:val="none"/>
              </w:rPr>
            </w:pPr>
            <w:r w:rsidDel="00000000" w:rsidR="00000000" w:rsidRPr="00000000">
              <w:rPr>
                <w:rFonts w:ascii="Arimo" w:cs="Arimo" w:eastAsia="Arimo" w:hAnsi="Arimo"/>
                <w:rtl w:val="0"/>
              </w:rPr>
              <w:t xml:space="preserve">lt-93.sanders.org</w:t>
            </w:r>
          </w:p>
          <w:p w:rsidR="00000000" w:rsidDel="00000000" w:rsidP="00000000" w:rsidRDefault="00000000" w:rsidRPr="00000000" w14:paraId="0000012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u w:val="none"/>
              </w:rPr>
            </w:pPr>
            <w:r w:rsidDel="00000000" w:rsidR="00000000" w:rsidRPr="00000000">
              <w:rPr>
                <w:rFonts w:ascii="Arimo" w:cs="Arimo" w:eastAsia="Arimo" w:hAnsi="Arimo"/>
                <w:rtl w:val="0"/>
              </w:rPr>
              <w:t xml:space="preserve">srv-47.watson.com</w:t>
            </w:r>
          </w:p>
          <w:p w:rsidR="00000000" w:rsidDel="00000000" w:rsidP="00000000" w:rsidRDefault="00000000" w:rsidRPr="00000000" w14:paraId="0000012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u w:val="none"/>
              </w:rPr>
            </w:pPr>
            <w:r w:rsidDel="00000000" w:rsidR="00000000" w:rsidRPr="00000000">
              <w:rPr>
                <w:rFonts w:ascii="Arimo" w:cs="Arimo" w:eastAsia="Arimo" w:hAnsi="Arimo"/>
                <w:rtl w:val="0"/>
              </w:rPr>
              <w:t xml:space="preserve">db-53.munoz-perkins.com</w:t>
            </w:r>
          </w:p>
          <w:p w:rsidR="00000000" w:rsidDel="00000000" w:rsidP="00000000" w:rsidRDefault="00000000" w:rsidRPr="00000000" w14:paraId="0000012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u w:val="none"/>
              </w:rPr>
            </w:pPr>
            <w:r w:rsidDel="00000000" w:rsidR="00000000" w:rsidRPr="00000000">
              <w:rPr>
                <w:rFonts w:ascii="Arimo" w:cs="Arimo" w:eastAsia="Arimo" w:hAnsi="Arimo"/>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Faker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Arimo" w:cs="Arimo" w:eastAsia="Arimo" w:hAnsi="Arimo"/>
              </w:rPr>
            </w:pPr>
            <w:sdt>
              <w:sdtPr>
                <w:tag w:val="goog_rdk_362"/>
              </w:sdtPr>
              <w:sdtContent>
                <w:r w:rsidDel="00000000" w:rsidR="00000000" w:rsidRPr="00000000">
                  <w:rPr>
                    <w:rFonts w:ascii="Arial Unicode MS" w:cs="Arial Unicode MS" w:eastAsia="Arial Unicode MS" w:hAnsi="Arial Unicode MS"/>
                    <w:rtl w:val="0"/>
                  </w:rPr>
                  <w:t xml:space="preserve">無限</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rPr>
            </w:pPr>
            <w:r w:rsidDel="00000000" w:rsidR="00000000" w:rsidRPr="00000000">
              <w:rPr>
                <w:rFonts w:ascii="Arimo" w:cs="Arimo" w:eastAsia="Arimo" w:hAnsi="Arimo"/>
                <w:rtl w:val="0"/>
              </w:rPr>
              <w:t xml:space="preserve">stevens.com</w:t>
            </w:r>
          </w:p>
          <w:p w:rsidR="00000000" w:rsidDel="00000000" w:rsidP="00000000" w:rsidRDefault="00000000" w:rsidRPr="00000000" w14:paraId="0000012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rPr>
            </w:pPr>
            <w:r w:rsidDel="00000000" w:rsidR="00000000" w:rsidRPr="00000000">
              <w:rPr>
                <w:rFonts w:ascii="Arimo" w:cs="Arimo" w:eastAsia="Arimo" w:hAnsi="Arimo"/>
                <w:rtl w:val="0"/>
              </w:rPr>
              <w:t xml:space="preserve">buchanan.biz</w:t>
            </w:r>
          </w:p>
          <w:p w:rsidR="00000000" w:rsidDel="00000000" w:rsidP="00000000" w:rsidRDefault="00000000" w:rsidRPr="00000000" w14:paraId="0000013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rPr>
            </w:pPr>
            <w:r w:rsidDel="00000000" w:rsidR="00000000" w:rsidRPr="00000000">
              <w:rPr>
                <w:rFonts w:ascii="Arimo" w:cs="Arimo" w:eastAsia="Arimo" w:hAnsi="Arimo"/>
                <w:rtl w:val="0"/>
              </w:rPr>
              <w:t xml:space="preserve">roberts.org</w:t>
            </w:r>
          </w:p>
          <w:p w:rsidR="00000000" w:rsidDel="00000000" w:rsidP="00000000" w:rsidRDefault="00000000" w:rsidRPr="00000000" w14:paraId="0000013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rPr>
            </w:pPr>
            <w:r w:rsidDel="00000000" w:rsidR="00000000" w:rsidRPr="00000000">
              <w:rPr>
                <w:rFonts w:ascii="Arimo" w:cs="Arimo" w:eastAsia="Arimo" w:hAnsi="Arimo"/>
                <w:rtl w:val="0"/>
              </w:rPr>
              <w:t xml:space="preserve">luna.com</w:t>
            </w:r>
          </w:p>
          <w:p w:rsidR="00000000" w:rsidDel="00000000" w:rsidP="00000000" w:rsidRDefault="00000000" w:rsidRPr="00000000" w14:paraId="0000013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rPr>
            </w:pPr>
            <w:r w:rsidDel="00000000" w:rsidR="00000000" w:rsidRPr="00000000">
              <w:rPr>
                <w:rFonts w:ascii="Arimo" w:cs="Arimo" w:eastAsia="Arimo" w:hAnsi="Arimo"/>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*.dll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Faker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Arimo" w:cs="Arimo" w:eastAsia="Arimo" w:hAnsi="Arimo"/>
              </w:rPr>
            </w:pPr>
            <w:sdt>
              <w:sdtPr>
                <w:tag w:val="goog_rdk_363"/>
              </w:sdtPr>
              <w:sdtContent>
                <w:r w:rsidDel="00000000" w:rsidR="00000000" w:rsidRPr="00000000">
                  <w:rPr>
                    <w:rFonts w:ascii="Arial Unicode MS" w:cs="Arial Unicode MS" w:eastAsia="Arial Unicode MS" w:hAnsi="Arial Unicode MS"/>
                    <w:rtl w:val="0"/>
                  </w:rPr>
                  <w:t xml:space="preserve">無限</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rPr>
            </w:pPr>
            <w:r w:rsidDel="00000000" w:rsidR="00000000" w:rsidRPr="00000000">
              <w:rPr>
                <w:rFonts w:ascii="Arimo" w:cs="Arimo" w:eastAsia="Arimo" w:hAnsi="Arimo"/>
                <w:rtl w:val="0"/>
              </w:rPr>
              <w:t xml:space="preserve">D:/project/one/enter/popular/occursing.dll</w:t>
            </w:r>
          </w:p>
          <w:p w:rsidR="00000000" w:rsidDel="00000000" w:rsidP="00000000" w:rsidRDefault="00000000" w:rsidRPr="00000000" w14:paraId="0000013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rPr>
            </w:pPr>
            <w:r w:rsidDel="00000000" w:rsidR="00000000" w:rsidRPr="00000000">
              <w:rPr>
                <w:rFonts w:ascii="Arimo" w:cs="Arimo" w:eastAsia="Arimo" w:hAnsi="Arimo"/>
                <w:rtl w:val="0"/>
              </w:rPr>
              <w:t xml:space="preserve">C:/if/current/rock/born/floortend.dll</w:t>
            </w:r>
          </w:p>
          <w:p w:rsidR="00000000" w:rsidDel="00000000" w:rsidP="00000000" w:rsidRDefault="00000000" w:rsidRPr="00000000" w14:paraId="0000013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rPr>
            </w:pPr>
            <w:r w:rsidDel="00000000" w:rsidR="00000000" w:rsidRPr="00000000">
              <w:rPr>
                <w:rFonts w:ascii="Arimo" w:cs="Arimo" w:eastAsia="Arimo" w:hAnsi="Arimo"/>
                <w:rtl w:val="0"/>
              </w:rPr>
              <w:t xml:space="preserve">C:/just/together/summer/recognize/helike.dll</w:t>
            </w:r>
          </w:p>
          <w:p w:rsidR="00000000" w:rsidDel="00000000" w:rsidP="00000000" w:rsidRDefault="00000000" w:rsidRPr="00000000" w14:paraId="0000013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rPr>
            </w:pPr>
            <w:r w:rsidDel="00000000" w:rsidR="00000000" w:rsidRPr="00000000">
              <w:rPr>
                <w:rFonts w:ascii="Arimo" w:cs="Arimo" w:eastAsia="Arimo" w:hAnsi="Arimo"/>
                <w:rtl w:val="0"/>
              </w:rPr>
              <w:t xml:space="preserve">C:/wait/lose/allow/house/beatduring.dll</w:t>
            </w:r>
          </w:p>
          <w:p w:rsidR="00000000" w:rsidDel="00000000" w:rsidP="00000000" w:rsidRDefault="00000000" w:rsidRPr="00000000" w14:paraId="0000013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mo" w:cs="Arimo" w:eastAsia="Arimo" w:hAnsi="Arimo"/>
              </w:rPr>
            </w:pPr>
            <w:r w:rsidDel="00000000" w:rsidR="00000000" w:rsidRPr="00000000">
              <w:rPr>
                <w:rFonts w:ascii="Arimo" w:cs="Arimo" w:eastAsia="Arimo" w:hAnsi="Arimo"/>
                <w:rtl w:val="0"/>
              </w:rPr>
              <w:t xml:space="preserve">…</w:t>
            </w:r>
          </w:p>
        </w:tc>
      </w:tr>
    </w:tbl>
    <w:p w:rsidR="00000000" w:rsidDel="00000000" w:rsidP="00000000" w:rsidRDefault="00000000" w:rsidRPr="00000000" w14:paraId="0000013B">
      <w:pPr>
        <w:rPr>
          <w:rFonts w:ascii="Arimo" w:cs="Arimo" w:eastAsia="Arimo" w:hAnsi="Arimo"/>
        </w:rPr>
      </w:pPr>
      <w:sdt>
        <w:sdtPr>
          <w:tag w:val="goog_rdk_364"/>
        </w:sdtPr>
        <w:sdtContent>
          <w:r w:rsidDel="00000000" w:rsidR="00000000" w:rsidRPr="00000000">
            <w:rPr>
              <w:rFonts w:ascii="Arial Unicode MS" w:cs="Arial Unicode MS" w:eastAsia="Arial Unicode MS" w:hAnsi="Arial Unicode MS"/>
              <w:rtl w:val="0"/>
            </w:rPr>
            <w:t xml:space="preserve">表4. 置換 IOC 列表整理</w:t>
          </w:r>
        </w:sdtContent>
      </w:sdt>
    </w:p>
    <w:p w:rsidR="00000000" w:rsidDel="00000000" w:rsidP="00000000" w:rsidRDefault="00000000" w:rsidRPr="00000000" w14:paraId="0000013C">
      <w:pPr>
        <w:rPr>
          <w:rFonts w:ascii="Arimo" w:cs="Arimo" w:eastAsia="Arimo" w:hAnsi="Arimo"/>
        </w:rPr>
      </w:pPr>
      <w:r w:rsidDel="00000000" w:rsidR="00000000" w:rsidRPr="00000000">
        <w:rPr>
          <w:rtl w:val="0"/>
        </w:rPr>
      </w:r>
    </w:p>
    <w:p w:rsidR="00000000" w:rsidDel="00000000" w:rsidP="00000000" w:rsidRDefault="00000000" w:rsidRPr="00000000" w14:paraId="0000013D">
      <w:pPr>
        <w:rPr/>
      </w:pPr>
      <w:sdt>
        <w:sdtPr>
          <w:tag w:val="goog_rdk_365"/>
        </w:sdtPr>
        <w:sdtContent>
          <w:r w:rsidDel="00000000" w:rsidR="00000000" w:rsidRPr="00000000">
            <w:rPr>
              <w:rFonts w:ascii="Arial Unicode MS" w:cs="Arial Unicode MS" w:eastAsia="Arial Unicode MS" w:hAnsi="Arial Unicode MS"/>
              <w:rtl w:val="0"/>
            </w:rPr>
            <w:t xml:space="preserve">經過上述的處理，我們解決了原始資料集中 167 個攻擊劇本都僅各自有一份系統日誌的議題，並將 167 個攻擊劇本都各自都生成出 1000 份的資料。</w:t>
          </w:r>
        </w:sdtContent>
      </w:sdt>
      <w:r w:rsidDel="00000000" w:rsidR="00000000" w:rsidRPr="00000000">
        <w:rPr>
          <w:rtl w:val="0"/>
        </w:rPr>
      </w:r>
    </w:p>
    <w:p w:rsidR="00000000" w:rsidDel="00000000" w:rsidP="00000000" w:rsidRDefault="00000000" w:rsidRPr="00000000" w14:paraId="0000013E">
      <w:pPr>
        <w:pStyle w:val="Heading3"/>
        <w:rPr>
          <w:b w:val="1"/>
          <w:color w:val="000000"/>
        </w:rPr>
      </w:pPr>
      <w:bookmarkStart w:colFirst="0" w:colLast="0" w:name="_heading=h.1t3h5sf" w:id="9"/>
      <w:bookmarkEnd w:id="9"/>
      <w:sdt>
        <w:sdtPr>
          <w:tag w:val="goog_rdk_366"/>
        </w:sdtPr>
        <w:sdtContent>
          <w:r w:rsidDel="00000000" w:rsidR="00000000" w:rsidRPr="00000000">
            <w:rPr>
              <w:rFonts w:ascii="Arial Unicode MS" w:cs="Arial Unicode MS" w:eastAsia="Arial Unicode MS" w:hAnsi="Arial Unicode MS"/>
              <w:b w:val="1"/>
              <w:color w:val="000000"/>
              <w:rtl w:val="0"/>
            </w:rPr>
            <w:t xml:space="preserve">DL 偵測模型：文字嵌入（embedding）</w:t>
          </w:r>
        </w:sdtContent>
      </w:sdt>
      <w:r w:rsidDel="00000000" w:rsidR="00000000" w:rsidRPr="00000000">
        <w:rPr>
          <w:rtl w:val="0"/>
        </w:rPr>
      </w:r>
    </w:p>
    <w:p w:rsidR="00000000" w:rsidDel="00000000" w:rsidP="00000000" w:rsidRDefault="00000000" w:rsidRPr="00000000" w14:paraId="0000013F">
      <w:pPr>
        <w:rPr>
          <w:rFonts w:ascii="Arimo" w:cs="Arimo" w:eastAsia="Arimo" w:hAnsi="Arimo"/>
        </w:rPr>
      </w:pPr>
      <w:sdt>
        <w:sdtPr>
          <w:tag w:val="goog_rdk_367"/>
        </w:sdtPr>
        <w:sdtContent>
          <w:r w:rsidDel="00000000" w:rsidR="00000000" w:rsidRPr="00000000">
            <w:rPr>
              <w:rFonts w:ascii="Arial Unicode MS" w:cs="Arial Unicode MS" w:eastAsia="Arial Unicode MS" w:hAnsi="Arial Unicode MS"/>
              <w:rtl w:val="0"/>
            </w:rPr>
            <w:t xml:space="preserve">文字嵌入（embedding）是在將資訊輸入模型前的一個關鍵步驟，它將文本或符號型數據轉換為數值向量的形式，以便於深度學習模型的處理與分析。在我們的研究中，我們採取了兩種不同的方法來進行文字嵌入，以更好地代表三元組的含義和主題語義。</w:t>
          </w:r>
        </w:sdtContent>
      </w:sdt>
    </w:p>
    <w:p w:rsidR="00000000" w:rsidDel="00000000" w:rsidP="00000000" w:rsidRDefault="00000000" w:rsidRPr="00000000" w14:paraId="00000140">
      <w:pPr>
        <w:pStyle w:val="Heading4"/>
        <w:rPr>
          <w:rFonts w:ascii="Arimo" w:cs="Arimo" w:eastAsia="Arimo" w:hAnsi="Arimo"/>
        </w:rPr>
      </w:pPr>
      <w:bookmarkStart w:colFirst="0" w:colLast="0" w:name="_heading=h.u7vuzt3lhhba" w:id="10"/>
      <w:bookmarkEnd w:id="10"/>
      <w:sdt>
        <w:sdtPr>
          <w:tag w:val="goog_rdk_368"/>
        </w:sdtPr>
        <w:sdtContent>
          <w:r w:rsidDel="00000000" w:rsidR="00000000" w:rsidRPr="00000000">
            <w:rPr>
              <w:rFonts w:ascii="Arial Unicode MS" w:cs="Arial Unicode MS" w:eastAsia="Arial Unicode MS" w:hAnsi="Arial Unicode MS"/>
              <w:b w:val="1"/>
              <w:color w:val="000000"/>
              <w:rtl w:val="0"/>
            </w:rPr>
            <w:t xml:space="preserve">文字嵌入 — TransX</w:t>
          </w:r>
        </w:sdtContent>
      </w:sdt>
      <w:r w:rsidDel="00000000" w:rsidR="00000000" w:rsidRPr="00000000">
        <w:rPr>
          <w:rtl w:val="0"/>
        </w:rPr>
      </w:r>
    </w:p>
    <w:p w:rsidR="00000000" w:rsidDel="00000000" w:rsidP="00000000" w:rsidRDefault="00000000" w:rsidRPr="00000000" w14:paraId="00000141">
      <w:pPr>
        <w:rPr>
          <w:rFonts w:ascii="Arimo" w:cs="Arimo" w:eastAsia="Arimo" w:hAnsi="Arimo"/>
        </w:rPr>
      </w:pPr>
      <w:sdt>
        <w:sdtPr>
          <w:tag w:val="goog_rdk_369"/>
        </w:sdtPr>
        <w:sdtContent>
          <w:r w:rsidDel="00000000" w:rsidR="00000000" w:rsidRPr="00000000">
            <w:rPr>
              <w:rFonts w:ascii="Arial Unicode MS" w:cs="Arial Unicode MS" w:eastAsia="Arial Unicode MS" w:hAnsi="Arial Unicode MS"/>
              <w:rtl w:val="0"/>
            </w:rPr>
            <w:t xml:space="preserve">首先，我們考慮了三元組的基本結構，即「subject entity 執行了某一個 operation，作用在 object entity」。這種方法旨在將三元組的語義關聯和結構轉化為數值向量，以便於深度學習模型的理解和學習。為此，我們採用了TransE、TransH、TransR 三個模型</w:t>
          </w:r>
        </w:sdtContent>
      </w:sdt>
      <w:r w:rsidDel="00000000" w:rsidR="00000000" w:rsidRPr="00000000">
        <w:rPr>
          <w:color w:val="0000ff"/>
          <w:rtl w:val="0"/>
        </w:rPr>
        <w:t xml:space="preserve">[25][26][27]</w:t>
      </w:r>
      <w:sdt>
        <w:sdtPr>
          <w:tag w:val="goog_rdk_370"/>
        </w:sdtPr>
        <w:sdtContent>
          <w:r w:rsidDel="00000000" w:rsidR="00000000" w:rsidRPr="00000000">
            <w:rPr>
              <w:rFonts w:ascii="Arial Unicode MS" w:cs="Arial Unicode MS" w:eastAsia="Arial Unicode MS" w:hAnsi="Arial Unicode MS"/>
              <w:rtl w:val="0"/>
            </w:rPr>
            <w:t xml:space="preserve"> 來實現。</w:t>
          </w:r>
        </w:sdtContent>
      </w:sdt>
    </w:p>
    <w:p w:rsidR="00000000" w:rsidDel="00000000" w:rsidP="00000000" w:rsidRDefault="00000000" w:rsidRPr="00000000" w14:paraId="00000142">
      <w:pPr>
        <w:rPr>
          <w:rFonts w:ascii="Arimo" w:cs="Arimo" w:eastAsia="Arimo" w:hAnsi="Arimo"/>
        </w:rPr>
      </w:pPr>
      <w:r w:rsidDel="00000000" w:rsidR="00000000" w:rsidRPr="00000000">
        <w:rPr>
          <w:rtl w:val="0"/>
        </w:rPr>
      </w:r>
    </w:p>
    <w:p w:rsidR="00000000" w:rsidDel="00000000" w:rsidP="00000000" w:rsidRDefault="00000000" w:rsidRPr="00000000" w14:paraId="00000143">
      <w:pPr>
        <w:rPr>
          <w:rFonts w:ascii="Arimo" w:cs="Arimo" w:eastAsia="Arimo" w:hAnsi="Arimo"/>
        </w:rPr>
      </w:pPr>
      <w:sdt>
        <w:sdtPr>
          <w:tag w:val="goog_rdk_371"/>
        </w:sdtPr>
        <w:sdtContent>
          <w:r w:rsidDel="00000000" w:rsidR="00000000" w:rsidRPr="00000000">
            <w:rPr>
              <w:rFonts w:ascii="Arial Unicode MS" w:cs="Arial Unicode MS" w:eastAsia="Arial Unicode MS" w:hAnsi="Arial Unicode MS"/>
              <w:rtl w:val="0"/>
            </w:rPr>
            <w:t xml:space="preserve">具體來說，TransE 模型將每個實體和關係表示為一個固定維度的向量。對於一個給定的三元組 (h, r, t)，其中 h 表示頭實體（head entity）、r 表示關係（relation）、t 表示尾實體（tail entity），TransE 模型的目標是使得 h + r 大約等於 t。這種約束（constraint）意指，關係 r 可以被視為頭實體 h 轉移到尾實體 t 的向量表示。換句話說，TransE 模型假設一個有效的三元組應該在向量空間中滿足這樣的線性關係（如</w:t>
          </w:r>
        </w:sdtContent>
      </w:sdt>
      <w:sdt>
        <w:sdtPr>
          <w:tag w:val="goog_rdk_372"/>
        </w:sdtPr>
        <w:sdtContent>
          <w:r w:rsidDel="00000000" w:rsidR="00000000" w:rsidRPr="00000000">
            <w:rPr>
              <w:rFonts w:ascii="Arial Unicode MS" w:cs="Arial Unicode MS" w:eastAsia="Arial Unicode MS" w:hAnsi="Arial Unicode MS"/>
              <w:color w:val="0000ff"/>
              <w:rtl w:val="0"/>
            </w:rPr>
            <w:t xml:space="preserve">圖14</w:t>
          </w:r>
        </w:sdtContent>
      </w:sdt>
      <w:sdt>
        <w:sdtPr>
          <w:tag w:val="goog_rdk_373"/>
        </w:sdtPr>
        <w:sdtContent>
          <w:r w:rsidDel="00000000" w:rsidR="00000000" w:rsidRPr="00000000">
            <w:rPr>
              <w:rFonts w:ascii="Arial Unicode MS" w:cs="Arial Unicode MS" w:eastAsia="Arial Unicode MS" w:hAnsi="Arial Unicode MS"/>
              <w:rtl w:val="0"/>
            </w:rPr>
            <w:t xml:space="preserve">所示）。</w:t>
          </w:r>
        </w:sdtContent>
      </w:sdt>
    </w:p>
    <w:p w:rsidR="00000000" w:rsidDel="00000000" w:rsidP="00000000" w:rsidRDefault="00000000" w:rsidRPr="00000000" w14:paraId="00000144">
      <w:pPr>
        <w:rPr>
          <w:rFonts w:ascii="Arimo" w:cs="Arimo" w:eastAsia="Arimo" w:hAnsi="Arimo"/>
        </w:rPr>
      </w:pPr>
      <w:sdt>
        <w:sdtPr>
          <w:tag w:val="goog_rdk_374"/>
        </w:sdtPr>
        <w:sdtContent>
          <w:r w:rsidDel="00000000" w:rsidR="00000000" w:rsidRPr="00000000">
            <w:rPr>
              <w:rFonts w:ascii="Arial Unicode MS" w:cs="Arial Unicode MS" w:eastAsia="Arial Unicode MS" w:hAnsi="Arial Unicode MS"/>
              <w:rtl w:val="0"/>
            </w:rPr>
            <w:t xml:space="preserve">訓練 TransE 模型的方法是通過最小化所有已知三元組和負例三元組</w:t>
          </w:r>
        </w:sdtContent>
      </w:sdt>
      <w:r w:rsidDel="00000000" w:rsidR="00000000" w:rsidRPr="00000000">
        <w:rPr>
          <w:rFonts w:ascii="Arimo" w:cs="Arimo" w:eastAsia="Arimo" w:hAnsi="Arimo"/>
          <w:vertAlign w:val="superscript"/>
        </w:rPr>
        <w:footnoteReference w:customMarkFollows="0" w:id="1"/>
      </w:r>
      <w:sdt>
        <w:sdtPr>
          <w:tag w:val="goog_rdk_375"/>
        </w:sdtPr>
        <w:sdtContent>
          <w:r w:rsidDel="00000000" w:rsidR="00000000" w:rsidRPr="00000000">
            <w:rPr>
              <w:rFonts w:ascii="Arial Unicode MS" w:cs="Arial Unicode MS" w:eastAsia="Arial Unicode MS" w:hAnsi="Arial Unicode MS"/>
              <w:rtl w:val="0"/>
            </w:rPr>
            <w:t xml:space="preserve">之間的距離（例如，使用 L1 或 L2 距離），使得已知三元組滿足 h + r ≈ t，同時負例三元組則不滿足這樣的關係約束。這樣的訓練過程能夠使得實體和關係的向量表示逐漸適應到知識圖譜中的關係結構。</w:t>
          </w:r>
        </w:sdtContent>
      </w:sdt>
    </w:p>
    <w:p w:rsidR="00000000" w:rsidDel="00000000" w:rsidP="00000000" w:rsidRDefault="00000000" w:rsidRPr="00000000" w14:paraId="00000145">
      <w:pPr>
        <w:rPr>
          <w:rFonts w:ascii="Arimo" w:cs="Arimo" w:eastAsia="Arimo" w:hAnsi="Arimo"/>
        </w:rPr>
      </w:pPr>
      <w:r w:rsidDel="00000000" w:rsidR="00000000" w:rsidRPr="00000000">
        <w:rPr>
          <w:rtl w:val="0"/>
        </w:rPr>
      </w:r>
    </w:p>
    <w:p w:rsidR="00000000" w:rsidDel="00000000" w:rsidP="00000000" w:rsidRDefault="00000000" w:rsidRPr="00000000" w14:paraId="00000146">
      <w:pPr>
        <w:rPr>
          <w:rFonts w:ascii="Arimo" w:cs="Arimo" w:eastAsia="Arimo" w:hAnsi="Arimo"/>
        </w:rPr>
      </w:pPr>
      <w:sdt>
        <w:sdtPr>
          <w:tag w:val="goog_rdk_376"/>
        </w:sdtPr>
        <w:sdtContent>
          <w:r w:rsidDel="00000000" w:rsidR="00000000" w:rsidRPr="00000000">
            <w:rPr>
              <w:rFonts w:ascii="Arial Unicode MS" w:cs="Arial Unicode MS" w:eastAsia="Arial Unicode MS" w:hAnsi="Arial Unicode MS"/>
              <w:rtl w:val="0"/>
            </w:rPr>
            <w:t xml:space="preserve">公式1 表示了 TransE 模型的得分函數（Scoring Function），此公式衡量知識圖譜中一個三元組（h, r, t）是否符合模型所學習到的約束關係。這個得分函數的得分越小越好，表示頭實體加上關係的向量應該越近似於尾實體的向量。公式2 表示了TransE 模型的損失函數（Loss Function），這個損失函數的目標是最小化正確三元組的得分和負例三元組的得分之間的差距。</w:t>
          </w:r>
        </w:sdtContent>
      </w:sdt>
    </w:p>
    <w:p w:rsidR="00000000" w:rsidDel="00000000" w:rsidP="00000000" w:rsidRDefault="00000000" w:rsidRPr="00000000" w14:paraId="00000147">
      <w:pPr>
        <w:rPr/>
      </w:pPr>
      <w:r w:rsidDel="00000000" w:rsidR="00000000" w:rsidRPr="00000000">
        <w:rPr/>
        <w:drawing>
          <wp:inline distB="19050" distT="19050" distL="19050" distR="19050">
            <wp:extent cx="2185988" cy="1515115"/>
            <wp:effectExtent b="0" l="0" r="0" t="0"/>
            <wp:docPr id="59" name="image19.png"/>
            <a:graphic>
              <a:graphicData uri="http://schemas.openxmlformats.org/drawingml/2006/picture">
                <pic:pic>
                  <pic:nvPicPr>
                    <pic:cNvPr id="0" name="image19.png"/>
                    <pic:cNvPicPr preferRelativeResize="0"/>
                  </pic:nvPicPr>
                  <pic:blipFill>
                    <a:blip r:embed="rId26"/>
                    <a:srcRect b="21156" l="0" r="50079" t="0"/>
                    <a:stretch>
                      <a:fillRect/>
                    </a:stretch>
                  </pic:blipFill>
                  <pic:spPr>
                    <a:xfrm>
                      <a:off x="0" y="0"/>
                      <a:ext cx="2185988" cy="151511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rFonts w:ascii="Arimo" w:cs="Arimo" w:eastAsia="Arimo" w:hAnsi="Arimo"/>
        </w:rPr>
      </w:pPr>
      <w:sdt>
        <w:sdtPr>
          <w:tag w:val="goog_rdk_377"/>
        </w:sdtPr>
        <w:sdtContent>
          <w:r w:rsidDel="00000000" w:rsidR="00000000" w:rsidRPr="00000000">
            <w:rPr>
              <w:rFonts w:ascii="Arial Unicode MS" w:cs="Arial Unicode MS" w:eastAsia="Arial Unicode MS" w:hAnsi="Arial Unicode MS"/>
              <w:rtl w:val="0"/>
            </w:rPr>
            <w:t xml:space="preserve">圖14. TransE 模型假設一個有效的三元組應該在向量空間中滿足 h + r ≈ t 的線性關係 </w:t>
          </w:r>
        </w:sdtContent>
      </w:sdt>
    </w:p>
    <w:p w:rsidR="00000000" w:rsidDel="00000000" w:rsidP="00000000" w:rsidRDefault="00000000" w:rsidRPr="00000000" w14:paraId="00000149">
      <w:pPr>
        <w:rPr>
          <w:rFonts w:ascii="Arimo" w:cs="Arimo" w:eastAsia="Arimo" w:hAnsi="Arimo"/>
        </w:rPr>
      </w:pP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19050" distT="19050" distL="19050" distR="19050">
            <wp:extent cx="1953016" cy="287825"/>
            <wp:effectExtent b="12700" l="12700" r="12700" t="12700"/>
            <wp:docPr id="48"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1953016" cy="287825"/>
                    </a:xfrm>
                    <a:prstGeom prst="rect"/>
                    <a:ln w="127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14B">
      <w:pPr>
        <w:rPr>
          <w:rFonts w:ascii="Arimo" w:cs="Arimo" w:eastAsia="Arimo" w:hAnsi="Arimo"/>
        </w:rPr>
      </w:pPr>
      <w:sdt>
        <w:sdtPr>
          <w:tag w:val="goog_rdk_378"/>
        </w:sdtPr>
        <w:sdtContent>
          <w:r w:rsidDel="00000000" w:rsidR="00000000" w:rsidRPr="00000000">
            <w:rPr>
              <w:rFonts w:ascii="Arial Unicode MS" w:cs="Arial Unicode MS" w:eastAsia="Arial Unicode MS" w:hAnsi="Arial Unicode MS"/>
              <w:rtl w:val="0"/>
            </w:rPr>
            <w:t xml:space="preserve">公式1. TransE 模型的得分函數</w:t>
          </w:r>
        </w:sdtContent>
      </w:sdt>
    </w:p>
    <w:p w:rsidR="00000000" w:rsidDel="00000000" w:rsidP="00000000" w:rsidRDefault="00000000" w:rsidRPr="00000000" w14:paraId="0000014C">
      <w:pPr>
        <w:rPr>
          <w:rFonts w:ascii="Arimo" w:cs="Arimo" w:eastAsia="Arimo" w:hAnsi="Arimo"/>
        </w:rPr>
      </w:pPr>
      <w:sdt>
        <w:sdtPr>
          <w:tag w:val="goog_rdk_379"/>
        </w:sdtPr>
        <w:sdtContent>
          <w:r w:rsidDel="00000000" w:rsidR="00000000" w:rsidRPr="00000000">
            <w:rPr>
              <w:rFonts w:ascii="Arial Unicode MS" w:cs="Arial Unicode MS" w:eastAsia="Arial Unicode MS" w:hAnsi="Arial Unicode MS"/>
              <w:rtl w:val="0"/>
            </w:rPr>
            <w:t xml:space="preserve">公式2. TransE 模型的損失函數是 margin-based，</w:t>
          </w:r>
        </w:sdtContent>
      </w:sdt>
      <w:r w:rsidDel="00000000" w:rsidR="00000000" w:rsidRPr="00000000">
        <w:rPr>
          <w:rFonts w:ascii="Arimo" w:cs="Arimo" w:eastAsia="Arimo" w:hAnsi="Arimo"/>
          <w:i w:val="1"/>
          <w:rtl w:val="0"/>
        </w:rPr>
        <w:t xml:space="preserve">T </w:t>
      </w:r>
      <w:sdt>
        <w:sdtPr>
          <w:tag w:val="goog_rdk_380"/>
        </w:sdtPr>
        <w:sdtContent>
          <w:r w:rsidDel="00000000" w:rsidR="00000000" w:rsidRPr="00000000">
            <w:rPr>
              <w:rFonts w:ascii="Arial Unicode MS" w:cs="Arial Unicode MS" w:eastAsia="Arial Unicode MS" w:hAnsi="Arial Unicode MS"/>
              <w:rtl w:val="0"/>
            </w:rPr>
            <w:t xml:space="preserve">是已知的正確的三元組集合，</w:t>
          </w:r>
        </w:sdtContent>
      </w:sdt>
      <w:r w:rsidDel="00000000" w:rsidR="00000000" w:rsidRPr="00000000">
        <w:rPr>
          <w:rFonts w:ascii="Arimo" w:cs="Arimo" w:eastAsia="Arimo" w:hAnsi="Arimo"/>
          <w:i w:val="1"/>
          <w:rtl w:val="0"/>
        </w:rPr>
        <w:t xml:space="preserve">T’ </w:t>
      </w:r>
      <w:sdt>
        <w:sdtPr>
          <w:tag w:val="goog_rdk_381"/>
        </w:sdtPr>
        <w:sdtContent>
          <w:r w:rsidDel="00000000" w:rsidR="00000000" w:rsidRPr="00000000">
            <w:rPr>
              <w:rFonts w:ascii="Arial Unicode MS" w:cs="Arial Unicode MS" w:eastAsia="Arial Unicode MS" w:hAnsi="Arial Unicode MS"/>
              <w:rtl w:val="0"/>
            </w:rPr>
            <w:t xml:space="preserve">是負例三元組三元組集合，</w:t>
          </w:r>
        </w:sdtContent>
      </w:sdt>
      <m:oMath>
        <m:r>
          <m:t>γ</m:t>
        </m:r>
      </m:oMath>
      <w:sdt>
        <w:sdtPr>
          <w:tag w:val="goog_rdk_382"/>
        </w:sdtPr>
        <w:sdtContent>
          <w:r w:rsidDel="00000000" w:rsidR="00000000" w:rsidRPr="00000000">
            <w:rPr>
              <w:rFonts w:ascii="Arial Unicode MS" w:cs="Arial Unicode MS" w:eastAsia="Arial Unicode MS" w:hAnsi="Arial Unicode MS"/>
              <w:rtl w:val="0"/>
            </w:rPr>
            <w:t xml:space="preserve"> 是預先定義的邊界值（margin），這個損失函數的目標是確保已知的三元組滿足得分的約束關係，同時將負例三元組的得分提高到比已知的三元組得分加上一個預先定義的邊界（margin）值以上。</w:t>
          </w:r>
        </w:sdtContent>
      </w:sdt>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190500</wp:posOffset>
            </wp:positionV>
            <wp:extent cx="2128838" cy="422637"/>
            <wp:effectExtent b="12700" l="12700" r="12700" t="12700"/>
            <wp:wrapTopAndBottom distB="114300" distT="114300"/>
            <wp:docPr id="52"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128838" cy="422637"/>
                    </a:xfrm>
                    <a:prstGeom prst="rect"/>
                    <a:ln w="12700">
                      <a:solidFill>
                        <a:srgbClr val="000000"/>
                      </a:solidFill>
                      <a:prstDash val="solid"/>
                    </a:ln>
                  </pic:spPr>
                </pic:pic>
              </a:graphicData>
            </a:graphic>
          </wp:anchor>
        </w:drawing>
      </w:r>
    </w:p>
    <w:p w:rsidR="00000000" w:rsidDel="00000000" w:rsidP="00000000" w:rsidRDefault="00000000" w:rsidRPr="00000000" w14:paraId="0000014D">
      <w:pPr>
        <w:rPr>
          <w:rFonts w:ascii="Arimo" w:cs="Arimo" w:eastAsia="Arimo" w:hAnsi="Arimo"/>
        </w:rPr>
      </w:pPr>
      <w:r w:rsidDel="00000000" w:rsidR="00000000" w:rsidRPr="00000000">
        <w:rPr>
          <w:rtl w:val="0"/>
        </w:rPr>
      </w:r>
    </w:p>
    <w:p w:rsidR="00000000" w:rsidDel="00000000" w:rsidP="00000000" w:rsidRDefault="00000000" w:rsidRPr="00000000" w14:paraId="0000014E">
      <w:pPr>
        <w:rPr>
          <w:rFonts w:ascii="Arimo" w:cs="Arimo" w:eastAsia="Arimo" w:hAnsi="Arimo"/>
        </w:rPr>
      </w:pPr>
      <w:sdt>
        <w:sdtPr>
          <w:tag w:val="goog_rdk_383"/>
        </w:sdtPr>
        <w:sdtContent>
          <w:r w:rsidDel="00000000" w:rsidR="00000000" w:rsidRPr="00000000">
            <w:rPr>
              <w:rFonts w:ascii="Arial Unicode MS" w:cs="Arial Unicode MS" w:eastAsia="Arial Unicode MS" w:hAnsi="Arial Unicode MS"/>
              <w:rtl w:val="0"/>
            </w:rPr>
            <w:t xml:space="preserve">儘管 TransE 模型在訓練過程中比較簡單，且易於實現，但它有一些限制。由於 TransE 將實體和關係映射到相同向量空間中，可能會忽略到一些細微的語義差異，尤其是在處理一對多或多對一的關係時。為了克服這個問題，後來提出了一些改進的模型，如 TransH 和 TransR。TransH 改將實體和關係映射到多個超平面中， 它通過引入超平面來表示不同關係的不同語義，從而更好地捕捉實體和關係之間的語義特徵，因此 TransH模型在處理多義性</w:t>
          </w:r>
        </w:sdtContent>
      </w:sdt>
      <w:r w:rsidDel="00000000" w:rsidR="00000000" w:rsidRPr="00000000">
        <w:rPr>
          <w:rFonts w:ascii="Arimo" w:cs="Arimo" w:eastAsia="Arimo" w:hAnsi="Arimo"/>
          <w:vertAlign w:val="superscript"/>
        </w:rPr>
        <w:footnoteReference w:customMarkFollows="0" w:id="2"/>
      </w:r>
      <w:sdt>
        <w:sdtPr>
          <w:tag w:val="goog_rdk_384"/>
        </w:sdtPr>
        <w:sdtContent>
          <w:r w:rsidDel="00000000" w:rsidR="00000000" w:rsidRPr="00000000">
            <w:rPr>
              <w:rFonts w:ascii="Arial Unicode MS" w:cs="Arial Unicode MS" w:eastAsia="Arial Unicode MS" w:hAnsi="Arial Unicode MS"/>
              <w:rtl w:val="0"/>
            </w:rPr>
            <w:t xml:space="preserve">和多重關係</w:t>
          </w:r>
        </w:sdtContent>
      </w:sdt>
      <w:r w:rsidDel="00000000" w:rsidR="00000000" w:rsidRPr="00000000">
        <w:rPr>
          <w:rFonts w:ascii="Arimo" w:cs="Arimo" w:eastAsia="Arimo" w:hAnsi="Arimo"/>
          <w:vertAlign w:val="superscript"/>
        </w:rPr>
        <w:footnoteReference w:customMarkFollows="0" w:id="3"/>
      </w:r>
      <w:sdt>
        <w:sdtPr>
          <w:tag w:val="goog_rdk_385"/>
        </w:sdtPr>
        <w:sdtContent>
          <w:r w:rsidDel="00000000" w:rsidR="00000000" w:rsidRPr="00000000">
            <w:rPr>
              <w:rFonts w:ascii="Arial Unicode MS" w:cs="Arial Unicode MS" w:eastAsia="Arial Unicode MS" w:hAnsi="Arial Unicode MS"/>
              <w:rtl w:val="0"/>
            </w:rPr>
            <w:t xml:space="preserve">時具有一定的優勢。TransR 模型則是將實體和關係映射到不同的向量空間中。它通過引入關係矩陣來捕捉實體和關係之間的相互影響，更全面地表示三元組之間的語義關係。這使得TransR模型在處理複雜的三元組關係時表現出色，並能夠有效地捕捉事件中的上下文信息。</w:t>
          </w:r>
        </w:sdtContent>
      </w:sdt>
      <w:sdt>
        <w:sdtPr>
          <w:tag w:val="goog_rdk_386"/>
        </w:sdtPr>
        <w:sdtContent>
          <w:r w:rsidDel="00000000" w:rsidR="00000000" w:rsidRPr="00000000">
            <w:rPr>
              <w:rFonts w:ascii="Arial Unicode MS" w:cs="Arial Unicode MS" w:eastAsia="Arial Unicode MS" w:hAnsi="Arial Unicode MS"/>
              <w:color w:val="0000ff"/>
              <w:rtl w:val="0"/>
            </w:rPr>
            <w:t xml:space="preserve">圖15</w:t>
          </w:r>
        </w:sdtContent>
      </w:sdt>
      <w:sdt>
        <w:sdtPr>
          <w:tag w:val="goog_rdk_387"/>
        </w:sdtPr>
        <w:sdtContent>
          <w:r w:rsidDel="00000000" w:rsidR="00000000" w:rsidRPr="00000000">
            <w:rPr>
              <w:rFonts w:ascii="Arial Unicode MS" w:cs="Arial Unicode MS" w:eastAsia="Arial Unicode MS" w:hAnsi="Arial Unicode MS"/>
              <w:rtl w:val="0"/>
            </w:rPr>
            <w:t xml:space="preserve"> 比較三個模型的的設計概念。 </w:t>
          </w:r>
        </w:sdtContent>
      </w:sdt>
    </w:p>
    <w:p w:rsidR="00000000" w:rsidDel="00000000" w:rsidP="00000000" w:rsidRDefault="00000000" w:rsidRPr="00000000" w14:paraId="0000014F">
      <w:pPr>
        <w:rPr>
          <w:rFonts w:ascii="Arimo" w:cs="Arimo" w:eastAsia="Arimo" w:hAnsi="Arimo"/>
        </w:rPr>
      </w:pPr>
      <w:r w:rsidDel="00000000" w:rsidR="00000000" w:rsidRPr="00000000">
        <w:rPr>
          <w:rtl w:val="0"/>
        </w:rPr>
      </w:r>
    </w:p>
    <w:p w:rsidR="00000000" w:rsidDel="00000000" w:rsidP="00000000" w:rsidRDefault="00000000" w:rsidRPr="00000000" w14:paraId="00000150">
      <w:pPr>
        <w:rPr>
          <w:rFonts w:ascii="Arimo" w:cs="Arimo" w:eastAsia="Arimo" w:hAnsi="Arimo"/>
        </w:rPr>
      </w:pPr>
      <w:r w:rsidDel="00000000" w:rsidR="00000000" w:rsidRPr="00000000">
        <w:rPr>
          <w:rFonts w:ascii="Arimo" w:cs="Arimo" w:eastAsia="Arimo" w:hAnsi="Arimo"/>
        </w:rPr>
        <w:drawing>
          <wp:inline distB="19050" distT="19050" distL="19050" distR="19050">
            <wp:extent cx="5731200" cy="1409700"/>
            <wp:effectExtent b="0" l="0" r="0" t="0"/>
            <wp:docPr id="41"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rFonts w:ascii="Arimo" w:cs="Arimo" w:eastAsia="Arimo" w:hAnsi="Arimo"/>
        </w:rPr>
      </w:pPr>
      <w:sdt>
        <w:sdtPr>
          <w:tag w:val="goog_rdk_388"/>
        </w:sdtPr>
        <w:sdtContent>
          <w:r w:rsidDel="00000000" w:rsidR="00000000" w:rsidRPr="00000000">
            <w:rPr>
              <w:rFonts w:ascii="Arial Unicode MS" w:cs="Arial Unicode MS" w:eastAsia="Arial Unicode MS" w:hAnsi="Arial Unicode MS"/>
              <w:rtl w:val="0"/>
            </w:rPr>
            <w:t xml:space="preserve">圖15. TransE、TransH、TransR 概念比較。</w:t>
          </w:r>
        </w:sdtContent>
      </w:sdt>
    </w:p>
    <w:p w:rsidR="00000000" w:rsidDel="00000000" w:rsidP="00000000" w:rsidRDefault="00000000" w:rsidRPr="00000000" w14:paraId="00000152">
      <w:pPr>
        <w:rPr>
          <w:rFonts w:ascii="Arimo" w:cs="Arimo" w:eastAsia="Arimo" w:hAnsi="Arimo"/>
        </w:rPr>
      </w:pPr>
      <w:r w:rsidDel="00000000" w:rsidR="00000000" w:rsidRPr="00000000">
        <w:rPr>
          <w:rtl w:val="0"/>
        </w:rPr>
      </w:r>
    </w:p>
    <w:p w:rsidR="00000000" w:rsidDel="00000000" w:rsidP="00000000" w:rsidRDefault="00000000" w:rsidRPr="00000000" w14:paraId="00000153">
      <w:pPr>
        <w:rPr>
          <w:rFonts w:ascii="Arimo" w:cs="Arimo" w:eastAsia="Arimo" w:hAnsi="Arimo"/>
        </w:rPr>
      </w:pPr>
      <w:sdt>
        <w:sdtPr>
          <w:tag w:val="goog_rdk_389"/>
        </w:sdtPr>
        <w:sdtContent>
          <w:r w:rsidDel="00000000" w:rsidR="00000000" w:rsidRPr="00000000">
            <w:rPr>
              <w:rFonts w:ascii="Arial Unicode MS" w:cs="Arial Unicode MS" w:eastAsia="Arial Unicode MS" w:hAnsi="Arial Unicode MS"/>
              <w:rtl w:val="0"/>
            </w:rPr>
            <w:t xml:space="preserve">由於我們的資料集是一個有向異質多圖（directed heterogeneous multigraph），即包含多種實體和多種關係的多圖結構，理論上，TransR 使用關係矩陣來處理實體和關係之間的映射關係，這樣應該能更好地捕捉到複雜的實體和關係的語義關聯。然而，具體模型的效果還是會因為資料特性以及研究目標而有所不同，因此，我們決定將三個模型產生的文字嵌入都餵入下個階段的偵測模型進行實驗。這階段 TransX 文字嵌入的詳細訓練過程請見 </w:t>
          </w:r>
        </w:sdtContent>
      </w:sdt>
      <w:r w:rsidDel="00000000" w:rsidR="00000000" w:rsidRPr="00000000">
        <w:rPr>
          <w:rFonts w:ascii="Arimo" w:cs="Arimo" w:eastAsia="Arimo" w:hAnsi="Arimo"/>
          <w:color w:val="0000ff"/>
          <w:rtl w:val="0"/>
        </w:rPr>
        <w:t xml:space="preserve">Appendix 2</w:t>
      </w:r>
      <w:sdt>
        <w:sdtPr>
          <w:tag w:val="goog_rdk_390"/>
        </w:sdtPr>
        <w:sdtContent>
          <w:r w:rsidDel="00000000" w:rsidR="00000000" w:rsidRPr="00000000">
            <w:rPr>
              <w:rFonts w:ascii="Arial Unicode MS" w:cs="Arial Unicode MS" w:eastAsia="Arial Unicode MS" w:hAnsi="Arial Unicode MS"/>
              <w:rtl w:val="0"/>
            </w:rPr>
            <w:t xml:space="preserve">。</w:t>
          </w:r>
        </w:sdtContent>
      </w:sdt>
    </w:p>
    <w:p w:rsidR="00000000" w:rsidDel="00000000" w:rsidP="00000000" w:rsidRDefault="00000000" w:rsidRPr="00000000" w14:paraId="00000154">
      <w:pPr>
        <w:pStyle w:val="Heading4"/>
        <w:rPr>
          <w:rFonts w:ascii="Arimo" w:cs="Arimo" w:eastAsia="Arimo" w:hAnsi="Arimo"/>
        </w:rPr>
      </w:pPr>
      <w:bookmarkStart w:colFirst="0" w:colLast="0" w:name="_heading=h.p6sdn9d1gq6g" w:id="11"/>
      <w:bookmarkEnd w:id="11"/>
      <w:sdt>
        <w:sdtPr>
          <w:tag w:val="goog_rdk_391"/>
        </w:sdtPr>
        <w:sdtContent>
          <w:r w:rsidDel="00000000" w:rsidR="00000000" w:rsidRPr="00000000">
            <w:rPr>
              <w:rFonts w:ascii="Arial Unicode MS" w:cs="Arial Unicode MS" w:eastAsia="Arial Unicode MS" w:hAnsi="Arial Unicode MS"/>
              <w:b w:val="1"/>
              <w:color w:val="000000"/>
              <w:rtl w:val="0"/>
            </w:rPr>
            <w:t xml:space="preserve">文字嵌入 — SecureBERT</w:t>
          </w:r>
        </w:sdtContent>
      </w:sdt>
      <w:r w:rsidDel="00000000" w:rsidR="00000000" w:rsidRPr="00000000">
        <w:rPr>
          <w:rtl w:val="0"/>
        </w:rPr>
      </w:r>
    </w:p>
    <w:p w:rsidR="00000000" w:rsidDel="00000000" w:rsidP="00000000" w:rsidRDefault="00000000" w:rsidRPr="00000000" w14:paraId="00000155">
      <w:pPr>
        <w:rPr>
          <w:rFonts w:ascii="Arimo" w:cs="Arimo" w:eastAsia="Arimo" w:hAnsi="Arimo"/>
        </w:rPr>
      </w:pPr>
      <w:sdt>
        <w:sdtPr>
          <w:tag w:val="goog_rdk_392"/>
        </w:sdtPr>
        <w:sdtContent>
          <w:r w:rsidDel="00000000" w:rsidR="00000000" w:rsidRPr="00000000">
            <w:rPr>
              <w:rFonts w:ascii="Arial Unicode MS" w:cs="Arial Unicode MS" w:eastAsia="Arial Unicode MS" w:hAnsi="Arial Unicode MS"/>
              <w:rtl w:val="0"/>
            </w:rPr>
            <w:t xml:space="preserve">此外，除了上述考量三元組的結構語義，我們考慮了第二種文字嵌入的方式，即使用預訓練模型（pre-trained model）來精準掌握資安主題的描述內容之語義。在這種方法中，我們選擇了SecureBERT模型</w:t>
          </w:r>
        </w:sdtContent>
      </w:sdt>
      <w:r w:rsidDel="00000000" w:rsidR="00000000" w:rsidRPr="00000000">
        <w:rPr>
          <w:color w:val="0000ff"/>
          <w:rtl w:val="0"/>
        </w:rPr>
        <w:t xml:space="preserve">[28]</w:t>
      </w:r>
      <w:sdt>
        <w:sdtPr>
          <w:tag w:val="goog_rdk_393"/>
        </w:sdtPr>
        <w:sdtContent>
          <w:r w:rsidDel="00000000" w:rsidR="00000000" w:rsidRPr="00000000">
            <w:rPr>
              <w:rFonts w:ascii="Arial Unicode MS" w:cs="Arial Unicode MS" w:eastAsia="Arial Unicode MS" w:hAnsi="Arial Unicode MS"/>
              <w:rtl w:val="0"/>
            </w:rPr>
            <w:t xml:space="preserve">，這是一種基於BERT（Bidirectional Encoder Representations from Transformers）</w:t>
          </w:r>
        </w:sdtContent>
      </w:sdt>
      <w:r w:rsidDel="00000000" w:rsidR="00000000" w:rsidRPr="00000000">
        <w:rPr>
          <w:color w:val="0000ff"/>
          <w:rtl w:val="0"/>
        </w:rPr>
        <w:t xml:space="preserve">[29]</w:t>
      </w:r>
      <w:sdt>
        <w:sdtPr>
          <w:tag w:val="goog_rdk_394"/>
        </w:sdtPr>
        <w:sdtContent>
          <w:r w:rsidDel="00000000" w:rsidR="00000000" w:rsidRPr="00000000">
            <w:rPr>
              <w:rFonts w:ascii="Arial Unicode MS" w:cs="Arial Unicode MS" w:eastAsia="Arial Unicode MS" w:hAnsi="Arial Unicode MS"/>
              <w:rtl w:val="0"/>
            </w:rPr>
            <w:t xml:space="preserve">的預訓練模型，專門針對資訊安全領域的文本進行嵌入。SecureBERT模型在大量資安相關文本的訓練下，已經具備了豐富的語義理解能力，能夠將資安主題的描述內容轉換為 768 維的向量表示。這樣的嵌入方式能夠幫助我們更準確地捕捉到資安事件中的細節和特徵，並提高模型的偵測能力。</w:t>
          </w:r>
        </w:sdtContent>
      </w:sdt>
    </w:p>
    <w:p w:rsidR="00000000" w:rsidDel="00000000" w:rsidP="00000000" w:rsidRDefault="00000000" w:rsidRPr="00000000" w14:paraId="00000156">
      <w:pPr>
        <w:rPr>
          <w:rFonts w:ascii="Arimo" w:cs="Arimo" w:eastAsia="Arimo" w:hAnsi="Arimo"/>
        </w:rPr>
      </w:pPr>
      <w:r w:rsidDel="00000000" w:rsidR="00000000" w:rsidRPr="00000000">
        <w:rPr>
          <w:rtl w:val="0"/>
        </w:rPr>
      </w:r>
    </w:p>
    <w:p w:rsidR="00000000" w:rsidDel="00000000" w:rsidP="00000000" w:rsidRDefault="00000000" w:rsidRPr="00000000" w14:paraId="00000157">
      <w:pPr>
        <w:rPr>
          <w:b w:val="1"/>
        </w:rPr>
      </w:pPr>
      <w:sdt>
        <w:sdtPr>
          <w:tag w:val="goog_rdk_395"/>
        </w:sdtPr>
        <w:sdtContent>
          <w:r w:rsidDel="00000000" w:rsidR="00000000" w:rsidRPr="00000000">
            <w:rPr>
              <w:rFonts w:ascii="Arial Unicode MS" w:cs="Arial Unicode MS" w:eastAsia="Arial Unicode MS" w:hAnsi="Arial Unicode MS"/>
              <w:rtl w:val="0"/>
            </w:rPr>
            <w:t xml:space="preserve">當文字嵌入（embedding）這步驟完成後，我們將獲得資料集中所有實體（Entity）和關係（Relation）的數值向量表示。這些文字嵌入向量將能更好地代表三元組的含義和主題語義，進而協助下階段深度學習模型將具有更強的識別能力和偵測效果。</w:t>
          </w:r>
        </w:sdtContent>
      </w:sdt>
      <w:r w:rsidDel="00000000" w:rsidR="00000000" w:rsidRPr="00000000">
        <w:rPr>
          <w:rtl w:val="0"/>
        </w:rPr>
      </w:r>
    </w:p>
    <w:p w:rsidR="00000000" w:rsidDel="00000000" w:rsidP="00000000" w:rsidRDefault="00000000" w:rsidRPr="00000000" w14:paraId="00000158">
      <w:pPr>
        <w:pStyle w:val="Heading3"/>
        <w:rPr>
          <w:color w:val="000000"/>
        </w:rPr>
      </w:pPr>
      <w:bookmarkStart w:colFirst="0" w:colLast="0" w:name="_heading=h.15kyb1k6wbvm" w:id="12"/>
      <w:bookmarkEnd w:id="12"/>
      <w:sdt>
        <w:sdtPr>
          <w:tag w:val="goog_rdk_396"/>
        </w:sdtPr>
        <w:sdtContent>
          <w:r w:rsidDel="00000000" w:rsidR="00000000" w:rsidRPr="00000000">
            <w:rPr>
              <w:rFonts w:ascii="Arial Unicode MS" w:cs="Arial Unicode MS" w:eastAsia="Arial Unicode MS" w:hAnsi="Arial Unicode MS"/>
              <w:b w:val="1"/>
              <w:color w:val="cccccc"/>
              <w:rtl w:val="0"/>
            </w:rPr>
            <w:t xml:space="preserve">DL 偵測模型: MLP/RNN/GAT</w:t>
          </w:r>
        </w:sdtContent>
      </w:sdt>
      <w:sdt>
        <w:sdtPr>
          <w:tag w:val="goog_rdk_397"/>
        </w:sdtPr>
        <w:sdtContent>
          <w:r w:rsidDel="00000000" w:rsidR="00000000" w:rsidRPr="00000000">
            <w:rPr>
              <w:rFonts w:ascii="Arial Unicode MS" w:cs="Arial Unicode MS" w:eastAsia="Arial Unicode MS" w:hAnsi="Arial Unicode MS"/>
              <w:b w:val="1"/>
              <w:color w:val="000000"/>
              <w:rtl w:val="0"/>
            </w:rPr>
            <w:t xml:space="preserve">（還來不及寫...）</w:t>
          </w:r>
        </w:sdtContent>
      </w:sdt>
      <w:r w:rsidDel="00000000" w:rsidR="00000000" w:rsidRPr="00000000">
        <w:rPr>
          <w:rtl w:val="0"/>
        </w:rPr>
      </w:r>
    </w:p>
    <w:p w:rsidR="00000000" w:rsidDel="00000000" w:rsidP="00000000" w:rsidRDefault="00000000" w:rsidRPr="00000000" w14:paraId="00000159">
      <w:pPr>
        <w:rPr>
          <w:color w:val="cccccc"/>
        </w:rPr>
      </w:pPr>
      <w:sdt>
        <w:sdtPr>
          <w:tag w:val="goog_rdk_398"/>
        </w:sdtPr>
        <w:sdtContent>
          <w:r w:rsidDel="00000000" w:rsidR="00000000" w:rsidRPr="00000000">
            <w:rPr>
              <w:rFonts w:ascii="Arial Unicode MS" w:cs="Arial Unicode MS" w:eastAsia="Arial Unicode MS" w:hAnsi="Arial Unicode MS"/>
              <w:color w:val="cccccc"/>
              <w:rtl w:val="0"/>
            </w:rPr>
            <w:t xml:space="preserve">在</w:t>
          </w:r>
        </w:sdtContent>
      </w:sdt>
      <w:sdt>
        <w:sdtPr>
          <w:tag w:val="goog_rdk_399"/>
        </w:sdtPr>
        <w:sdtContent>
          <w:r w:rsidDel="00000000" w:rsidR="00000000" w:rsidRPr="00000000">
            <w:rPr>
              <w:rFonts w:ascii="Arial Unicode MS" w:cs="Arial Unicode MS" w:eastAsia="Arial Unicode MS" w:hAnsi="Arial Unicode MS"/>
              <w:color w:val="cccccc"/>
              <w:rtl w:val="0"/>
            </w:rPr>
            <w:t xml:space="preserve">經由embedding model將一系統日誌內的每一筆事件</w:t>
          </w:r>
        </w:sdtContent>
      </w:sdt>
      <w:r w:rsidDel="00000000" w:rsidR="00000000" w:rsidRPr="00000000">
        <w:rPr>
          <w:rFonts w:ascii="Microsoft JhengHei" w:cs="Microsoft JhengHei" w:eastAsia="Microsoft JhengHei" w:hAnsi="Microsoft JhengHei"/>
          <w:color w:val="cccccc"/>
          <w:rtl w:val="0"/>
        </w:rPr>
        <w:t xml:space="preserve">的</w:t>
      </w:r>
      <w:r w:rsidDel="00000000" w:rsidR="00000000" w:rsidRPr="00000000">
        <w:rPr>
          <w:rFonts w:ascii="Arimo" w:cs="Arimo" w:eastAsia="Arimo" w:hAnsi="Arimo"/>
          <w:color w:val="cccccc"/>
          <w:rtl w:val="0"/>
        </w:rPr>
        <w:t xml:space="preserve"> subject </w:t>
      </w:r>
      <w:sdt>
        <w:sdtPr>
          <w:tag w:val="goog_rdk_400"/>
        </w:sdtPr>
        <w:sdtContent>
          <w:r w:rsidDel="00000000" w:rsidR="00000000" w:rsidRPr="00000000">
            <w:rPr>
              <w:rFonts w:ascii="Arial Unicode MS" w:cs="Arial Unicode MS" w:eastAsia="Arial Unicode MS" w:hAnsi="Arial Unicode MS"/>
              <w:color w:val="cccccc"/>
              <w:rtl w:val="0"/>
            </w:rPr>
            <w:t xml:space="preserve"> entity、</w:t>
          </w:r>
        </w:sdtContent>
      </w:sdt>
      <w:r w:rsidDel="00000000" w:rsidR="00000000" w:rsidRPr="00000000">
        <w:rPr>
          <w:rFonts w:ascii="Arimo" w:cs="Arimo" w:eastAsia="Arimo" w:hAnsi="Arimo"/>
          <w:color w:val="cccccc"/>
          <w:rtl w:val="0"/>
        </w:rPr>
        <w:t xml:space="preserve"> operation </w:t>
      </w:r>
      <w:sdt>
        <w:sdtPr>
          <w:tag w:val="goog_rdk_401"/>
        </w:sdtPr>
        <w:sdtContent>
          <w:r w:rsidDel="00000000" w:rsidR="00000000" w:rsidRPr="00000000">
            <w:rPr>
              <w:rFonts w:ascii="Arial Unicode MS" w:cs="Arial Unicode MS" w:eastAsia="Arial Unicode MS" w:hAnsi="Arial Unicode MS"/>
              <w:color w:val="cccccc"/>
              <w:rtl w:val="0"/>
            </w:rPr>
            <w:t xml:space="preserve">、</w:t>
          </w:r>
        </w:sdtContent>
      </w:sdt>
      <w:r w:rsidDel="00000000" w:rsidR="00000000" w:rsidRPr="00000000">
        <w:rPr>
          <w:rFonts w:ascii="Arimo" w:cs="Arimo" w:eastAsia="Arimo" w:hAnsi="Arimo"/>
          <w:color w:val="cccccc"/>
          <w:rtl w:val="0"/>
        </w:rPr>
        <w:t xml:space="preserve">object entity </w:t>
      </w:r>
      <w:r w:rsidDel="00000000" w:rsidR="00000000" w:rsidRPr="00000000">
        <w:rPr>
          <w:rFonts w:ascii="Microsoft JhengHei" w:cs="Microsoft JhengHei" w:eastAsia="Microsoft JhengHei" w:hAnsi="Microsoft JhengHei"/>
          <w:color w:val="cccccc"/>
          <w:rtl w:val="0"/>
        </w:rPr>
        <w:t xml:space="preserve">轉換成各自的文字嵌入（</w:t>
      </w:r>
      <w:r w:rsidDel="00000000" w:rsidR="00000000" w:rsidRPr="00000000">
        <w:rPr>
          <w:rFonts w:ascii="Arimo" w:cs="Arimo" w:eastAsia="Arimo" w:hAnsi="Arimo"/>
          <w:color w:val="cccccc"/>
          <w:rtl w:val="0"/>
        </w:rPr>
        <w:t xml:space="preserve">embedding</w:t>
      </w:r>
      <w:r w:rsidDel="00000000" w:rsidR="00000000" w:rsidRPr="00000000">
        <w:rPr>
          <w:rFonts w:ascii="Microsoft JhengHei" w:cs="Microsoft JhengHei" w:eastAsia="Microsoft JhengHei" w:hAnsi="Microsoft JhengHei"/>
          <w:color w:val="cccccc"/>
          <w:rtl w:val="0"/>
        </w:rPr>
        <w:t xml:space="preserve">）後，接下來是建立DL模型。我們考慮三個模型。</w:t>
      </w:r>
      <w:r w:rsidDel="00000000" w:rsidR="00000000" w:rsidRPr="00000000">
        <w:rPr>
          <w:rtl w:val="0"/>
        </w:rPr>
      </w:r>
    </w:p>
    <w:p w:rsidR="00000000" w:rsidDel="00000000" w:rsidP="00000000" w:rsidRDefault="00000000" w:rsidRPr="00000000" w14:paraId="0000015A">
      <w:pPr>
        <w:rPr>
          <w:color w:val="cccccc"/>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4800"/>
        <w:tblGridChange w:id="0">
          <w:tblGrid>
            <w:gridCol w:w="4200"/>
            <w:gridCol w:w="48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B">
            <w:pPr>
              <w:widowControl w:val="0"/>
              <w:pBdr>
                <w:top w:space="0" w:sz="0" w:val="nil"/>
                <w:left w:space="0" w:sz="0" w:val="nil"/>
                <w:bottom w:space="0" w:sz="0" w:val="nil"/>
                <w:right w:space="0" w:sz="0" w:val="nil"/>
                <w:between w:space="0" w:sz="0" w:val="nil"/>
              </w:pBdr>
              <w:spacing w:line="240" w:lineRule="auto"/>
              <w:rPr>
                <w:color w:val="cccccc"/>
              </w:rPr>
            </w:pPr>
            <w:sdt>
              <w:sdtPr>
                <w:tag w:val="goog_rdk_402"/>
              </w:sdtPr>
              <w:sdtContent>
                <w:r w:rsidDel="00000000" w:rsidR="00000000" w:rsidRPr="00000000">
                  <w:rPr>
                    <w:rFonts w:ascii="Arial Unicode MS" w:cs="Arial Unicode MS" w:eastAsia="Arial Unicode MS" w:hAnsi="Arial Unicode MS"/>
                    <w:color w:val="cccccc"/>
                    <w:rtl w:val="0"/>
                  </w:rPr>
                  <w:t xml:space="preserve">模型</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C">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Fonts w:ascii="Microsoft JhengHei" w:cs="Microsoft JhengHei" w:eastAsia="Microsoft JhengHei" w:hAnsi="Microsoft JhengHei"/>
                <w:color w:val="cccccc"/>
                <w:rtl w:val="0"/>
              </w:rPr>
              <w:t xml:space="preserve">挑選原因</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D">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color w:val="cccccc"/>
                <w:rtl w:val="0"/>
              </w:rPr>
              <w:t xml:space="preserve">MLP (MultiLayer Perceptron)</w:t>
            </w:r>
          </w:p>
        </w:tc>
        <w:tc>
          <w:tcPr>
            <w:shd w:fill="auto" w:val="clear"/>
            <w:tcMar>
              <w:top w:w="100.0" w:type="dxa"/>
              <w:left w:w="100.0" w:type="dxa"/>
              <w:bottom w:w="100.0" w:type="dxa"/>
              <w:right w:w="100.0" w:type="dxa"/>
            </w:tcMar>
          </w:tcPr>
          <w:p w:rsidR="00000000" w:rsidDel="00000000" w:rsidP="00000000" w:rsidRDefault="00000000" w:rsidRPr="00000000" w14:paraId="0000015E">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Fonts w:ascii="Microsoft JhengHei" w:cs="Microsoft JhengHei" w:eastAsia="Microsoft JhengHei" w:hAnsi="Microsoft JhengHei"/>
                <w:color w:val="cccccc"/>
                <w:rtl w:val="0"/>
              </w:rPr>
              <w:t xml:space="preserve">一個簡單的</w:t>
            </w:r>
            <w:r w:rsidDel="00000000" w:rsidR="00000000" w:rsidRPr="00000000">
              <w:rPr>
                <w:rFonts w:ascii="Arimo" w:cs="Arimo" w:eastAsia="Arimo" w:hAnsi="Arimo"/>
                <w:color w:val="cccccc"/>
                <w:rtl w:val="0"/>
              </w:rPr>
              <w:t xml:space="preserve"> Neural Network </w:t>
            </w:r>
            <w:r w:rsidDel="00000000" w:rsidR="00000000" w:rsidRPr="00000000">
              <w:rPr>
                <w:rFonts w:ascii="Microsoft JhengHei" w:cs="Microsoft JhengHei" w:eastAsia="Microsoft JhengHei" w:hAnsi="Microsoft JhengHei"/>
                <w:color w:val="cccccc"/>
                <w:rtl w:val="0"/>
              </w:rPr>
              <w:t xml:space="preserve">模型，</w:t>
            </w:r>
            <w:sdt>
              <w:sdtPr>
                <w:tag w:val="goog_rdk_403"/>
              </w:sdtPr>
              <w:sdtContent>
                <w:r w:rsidDel="00000000" w:rsidR="00000000" w:rsidRPr="00000000">
                  <w:rPr>
                    <w:rFonts w:ascii="Arial Unicode MS" w:cs="Arial Unicode MS" w:eastAsia="Arial Unicode MS" w:hAnsi="Arial Unicode MS"/>
                    <w:color w:val="cccccc"/>
                    <w:rtl w:val="0"/>
                  </w:rPr>
                  <w:t xml:space="preserve">作為利用深度學習模型的基本款，評估其成效，並與rule-based approach 作比較</w:t>
                </w:r>
              </w:sdtContent>
            </w:sdt>
            <w:r w:rsidDel="00000000" w:rsidR="00000000" w:rsidRPr="00000000">
              <w:rPr>
                <w:rFonts w:ascii="Microsoft JhengHei" w:cs="Microsoft JhengHei" w:eastAsia="Microsoft JhengHei" w:hAnsi="Microsoft JhengHei"/>
                <w:color w:val="cccccc"/>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F">
            <w:pPr>
              <w:widowControl w:val="0"/>
              <w:spacing w:line="240" w:lineRule="auto"/>
              <w:rPr>
                <w:color w:val="cccccc"/>
              </w:rPr>
            </w:pPr>
            <w:r w:rsidDel="00000000" w:rsidR="00000000" w:rsidRPr="00000000">
              <w:rPr>
                <w:color w:val="cccccc"/>
                <w:rtl w:val="0"/>
              </w:rPr>
              <w:t xml:space="preserve">RNN (Recurrent Neural Network)</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Fonts w:ascii="Microsoft JhengHei" w:cs="Microsoft JhengHei" w:eastAsia="Microsoft JhengHei" w:hAnsi="Microsoft JhengHei"/>
                <w:color w:val="cccccc"/>
                <w:rtl w:val="0"/>
              </w:rPr>
              <w:t xml:space="preserve">一種</w:t>
            </w:r>
            <w:r w:rsidDel="00000000" w:rsidR="00000000" w:rsidRPr="00000000">
              <w:rPr>
                <w:rFonts w:ascii="Arimo" w:cs="Arimo" w:eastAsia="Arimo" w:hAnsi="Arimo"/>
                <w:color w:val="cccccc"/>
                <w:rtl w:val="0"/>
              </w:rPr>
              <w:t xml:space="preserve"> Neural Network </w:t>
            </w:r>
            <w:r w:rsidDel="00000000" w:rsidR="00000000" w:rsidRPr="00000000">
              <w:rPr>
                <w:rFonts w:ascii="Microsoft JhengHei" w:cs="Microsoft JhengHei" w:eastAsia="Microsoft JhengHei" w:hAnsi="Microsoft JhengHei"/>
                <w:color w:val="cccccc"/>
                <w:rtl w:val="0"/>
              </w:rPr>
              <w:t xml:space="preserve">模型，其有納入</w:t>
            </w:r>
            <w:sdt>
              <w:sdtPr>
                <w:tag w:val="goog_rdk_404"/>
              </w:sdtPr>
              <w:sdtContent>
                <w:r w:rsidDel="00000000" w:rsidR="00000000" w:rsidRPr="00000000">
                  <w:rPr>
                    <w:rFonts w:ascii="Arial Unicode MS" w:cs="Arial Unicode MS" w:eastAsia="Arial Unicode MS" w:hAnsi="Arial Unicode MS"/>
                    <w:color w:val="cccccc"/>
                    <w:rtl w:val="0"/>
                  </w:rPr>
                  <w:t xml:space="preserve">考</w:t>
                </w:r>
              </w:sdtContent>
            </w:sdt>
            <w:sdt>
              <w:sdtPr>
                <w:tag w:val="goog_rdk_405"/>
              </w:sdtPr>
              <w:sdtContent>
                <w:r w:rsidDel="00000000" w:rsidR="00000000" w:rsidRPr="00000000">
                  <w:rPr>
                    <w:rFonts w:ascii="Arial Unicode MS" w:cs="Arial Unicode MS" w:eastAsia="Arial Unicode MS" w:hAnsi="Arial Unicode MS"/>
                    <w:color w:val="cccccc"/>
                    <w:rtl w:val="0"/>
                  </w:rPr>
                  <w:t xml:space="preserve">量</w:t>
                </w:r>
              </w:sdtContent>
            </w:sdt>
            <w:r w:rsidDel="00000000" w:rsidR="00000000" w:rsidRPr="00000000">
              <w:rPr>
                <w:rFonts w:ascii="Microsoft JhengHei" w:cs="Microsoft JhengHei" w:eastAsia="Microsoft JhengHei" w:hAnsi="Microsoft JhengHei"/>
                <w:color w:val="cccccc"/>
                <w:rtl w:val="0"/>
              </w:rPr>
              <w:t xml:space="preserve">日誌事件的時間順序。</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1">
            <w:pPr>
              <w:widowControl w:val="0"/>
              <w:spacing w:line="240" w:lineRule="auto"/>
              <w:rPr>
                <w:color w:val="cccccc"/>
              </w:rPr>
            </w:pPr>
            <w:r w:rsidDel="00000000" w:rsidR="00000000" w:rsidRPr="00000000">
              <w:rPr>
                <w:color w:val="cccccc"/>
                <w:rtl w:val="0"/>
              </w:rPr>
              <w:t xml:space="preserve">GAT (Graph Attention Network)</w:t>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Fonts w:ascii="Microsoft JhengHei" w:cs="Microsoft JhengHei" w:eastAsia="Microsoft JhengHei" w:hAnsi="Microsoft JhengHei"/>
                <w:color w:val="cccccc"/>
                <w:rtl w:val="0"/>
              </w:rPr>
              <w:t xml:space="preserve">一種</w:t>
            </w:r>
            <w:r w:rsidDel="00000000" w:rsidR="00000000" w:rsidRPr="00000000">
              <w:rPr>
                <w:rFonts w:ascii="Arimo" w:cs="Arimo" w:eastAsia="Arimo" w:hAnsi="Arimo"/>
                <w:color w:val="cccccc"/>
                <w:rtl w:val="0"/>
              </w:rPr>
              <w:t xml:space="preserve"> Neural Network </w:t>
            </w:r>
            <w:r w:rsidDel="00000000" w:rsidR="00000000" w:rsidRPr="00000000">
              <w:rPr>
                <w:rFonts w:ascii="Microsoft JhengHei" w:cs="Microsoft JhengHei" w:eastAsia="Microsoft JhengHei" w:hAnsi="Microsoft JhengHei"/>
                <w:color w:val="cccccc"/>
                <w:rtl w:val="0"/>
              </w:rPr>
              <w:t xml:space="preserve">模型，</w:t>
            </w:r>
            <w:sdt>
              <w:sdtPr>
                <w:tag w:val="goog_rdk_406"/>
              </w:sdtPr>
              <w:sdtContent>
                <w:r w:rsidDel="00000000" w:rsidR="00000000" w:rsidRPr="00000000">
                  <w:rPr>
                    <w:rFonts w:ascii="Arial Unicode MS" w:cs="Arial Unicode MS" w:eastAsia="Arial Unicode MS" w:hAnsi="Arial Unicode MS"/>
                    <w:color w:val="cccccc"/>
                    <w:rtl w:val="0"/>
                  </w:rPr>
                  <w:t xml:space="preserve">事件實體(subject and object</w:t>
                </w:r>
              </w:sdtContent>
            </w:sdt>
            <w:r w:rsidDel="00000000" w:rsidR="00000000" w:rsidRPr="00000000">
              <w:rPr>
                <w:color w:val="cccccc"/>
                <w:rtl w:val="0"/>
              </w:rPr>
              <w:t xml:space="preserve"> entities</w:t>
            </w:r>
            <w:r w:rsidDel="00000000" w:rsidR="00000000" w:rsidRPr="00000000">
              <w:rPr>
                <w:rFonts w:ascii="Arimo" w:cs="Arimo" w:eastAsia="Arimo" w:hAnsi="Arimo"/>
                <w:color w:val="cccccc"/>
                <w:rtl w:val="0"/>
              </w:rPr>
              <w:t xml:space="preserve">)</w:t>
            </w:r>
            <w:sdt>
              <w:sdtPr>
                <w:tag w:val="goog_rdk_407"/>
              </w:sdtPr>
              <w:sdtContent>
                <w:r w:rsidDel="00000000" w:rsidR="00000000" w:rsidRPr="00000000">
                  <w:rPr>
                    <w:rFonts w:ascii="Arial Unicode MS" w:cs="Arial Unicode MS" w:eastAsia="Arial Unicode MS" w:hAnsi="Arial Unicode MS"/>
                    <w:color w:val="cccccc"/>
                    <w:rtl w:val="0"/>
                  </w:rPr>
                  <w:t xml:space="preserve">以及</w:t>
                </w:r>
              </w:sdtContent>
            </w:sdt>
            <w:r w:rsidDel="00000000" w:rsidR="00000000" w:rsidRPr="00000000">
              <w:rPr>
                <w:rFonts w:ascii="Arimo" w:cs="Arimo" w:eastAsia="Arimo" w:hAnsi="Arimo"/>
                <w:color w:val="cccccc"/>
                <w:rtl w:val="0"/>
              </w:rPr>
              <w:t xml:space="preserve">operation</w:t>
            </w:r>
            <w:sdt>
              <w:sdtPr>
                <w:tag w:val="goog_rdk_408"/>
              </w:sdtPr>
              <w:sdtContent>
                <w:r w:rsidDel="00000000" w:rsidR="00000000" w:rsidRPr="00000000">
                  <w:rPr>
                    <w:rFonts w:ascii="Arial Unicode MS" w:cs="Arial Unicode MS" w:eastAsia="Arial Unicode MS" w:hAnsi="Arial Unicode MS"/>
                    <w:color w:val="cccccc"/>
                    <w:rtl w:val="0"/>
                  </w:rPr>
                  <w:t xml:space="preserve">以</w:t>
                </w:r>
              </w:sdtContent>
            </w:sdt>
            <w:r w:rsidDel="00000000" w:rsidR="00000000" w:rsidRPr="00000000">
              <w:rPr>
                <w:rFonts w:ascii="Arimo" w:cs="Arimo" w:eastAsia="Arimo" w:hAnsi="Arimo"/>
                <w:color w:val="cccccc"/>
                <w:rtl w:val="0"/>
              </w:rPr>
              <w:t xml:space="preserve"> graph </w:t>
            </w:r>
            <w:sdt>
              <w:sdtPr>
                <w:tag w:val="goog_rdk_409"/>
              </w:sdtPr>
              <w:sdtContent>
                <w:r w:rsidDel="00000000" w:rsidR="00000000" w:rsidRPr="00000000">
                  <w:rPr>
                    <w:rFonts w:ascii="Arial Unicode MS" w:cs="Arial Unicode MS" w:eastAsia="Arial Unicode MS" w:hAnsi="Arial Unicode MS"/>
                    <w:color w:val="cccccc"/>
                    <w:rtl w:val="0"/>
                  </w:rPr>
                  <w:t xml:space="preserve">表示，</w:t>
                </w:r>
              </w:sdtContent>
            </w:sdt>
            <w:sdt>
              <w:sdtPr>
                <w:tag w:val="goog_rdk_410"/>
              </w:sdtPr>
              <w:sdtContent>
                <w:r w:rsidDel="00000000" w:rsidR="00000000" w:rsidRPr="00000000">
                  <w:rPr>
                    <w:rFonts w:ascii="Arial Unicode MS" w:cs="Arial Unicode MS" w:eastAsia="Arial Unicode MS" w:hAnsi="Arial Unicode MS"/>
                    <w:color w:val="cccccc"/>
                    <w:rtl w:val="0"/>
                  </w:rPr>
                  <w:t xml:space="preserve">可以</w:t>
                </w:r>
              </w:sdtContent>
            </w:sdt>
            <w:sdt>
              <w:sdtPr>
                <w:tag w:val="goog_rdk_411"/>
              </w:sdtPr>
              <w:sdtContent>
                <w:r w:rsidDel="00000000" w:rsidR="00000000" w:rsidRPr="00000000">
                  <w:rPr>
                    <w:rFonts w:ascii="Arial Unicode MS" w:cs="Arial Unicode MS" w:eastAsia="Arial Unicode MS" w:hAnsi="Arial Unicode MS"/>
                    <w:color w:val="cccccc"/>
                    <w:rtl w:val="0"/>
                  </w:rPr>
                  <w:t xml:space="preserve">表示</w:t>
                </w:r>
              </w:sdtContent>
            </w:sdt>
            <w:sdt>
              <w:sdtPr>
                <w:tag w:val="goog_rdk_412"/>
              </w:sdtPr>
              <w:sdtContent>
                <w:r w:rsidDel="00000000" w:rsidR="00000000" w:rsidRPr="00000000">
                  <w:rPr>
                    <w:rFonts w:ascii="Arial Unicode MS" w:cs="Arial Unicode MS" w:eastAsia="Arial Unicode MS" w:hAnsi="Arial Unicode MS"/>
                    <w:color w:val="cccccc"/>
                    <w:rtl w:val="0"/>
                  </w:rPr>
                  <w:t xml:space="preserve">事件間的交互關係。</w:t>
                </w:r>
              </w:sdtContent>
            </w:sdt>
            <w:r w:rsidDel="00000000" w:rsidR="00000000" w:rsidRPr="00000000">
              <w:rPr>
                <w:rtl w:val="0"/>
              </w:rPr>
            </w:r>
          </w:p>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r>
    </w:tbl>
    <w:p w:rsidR="00000000" w:rsidDel="00000000" w:rsidP="00000000" w:rsidRDefault="00000000" w:rsidRPr="00000000" w14:paraId="00000164">
      <w:pPr>
        <w:widowControl w:val="0"/>
        <w:spacing w:line="276" w:lineRule="auto"/>
        <w:rPr>
          <w:color w:val="cccccc"/>
        </w:rPr>
      </w:pPr>
      <w:r w:rsidDel="00000000" w:rsidR="00000000" w:rsidRPr="00000000">
        <w:rPr>
          <w:rtl w:val="0"/>
        </w:rPr>
      </w:r>
    </w:p>
    <w:tbl>
      <w:tblPr>
        <w:tblStyle w:val="Table6"/>
        <w:tblW w:w="886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625"/>
        <w:gridCol w:w="1665"/>
        <w:gridCol w:w="2085"/>
        <w:gridCol w:w="2490"/>
        <w:tblGridChange w:id="0">
          <w:tblGrid>
            <w:gridCol w:w="2625"/>
            <w:gridCol w:w="1665"/>
            <w:gridCol w:w="2085"/>
            <w:gridCol w:w="2490"/>
          </w:tblGrid>
        </w:tblGridChange>
      </w:tblGrid>
      <w:tr>
        <w:trPr>
          <w:cantSplit w:val="0"/>
          <w:trHeight w:val="6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color w:val="cccccc"/>
              </w:rPr>
            </w:pPr>
            <w:sdt>
              <w:sdtPr>
                <w:tag w:val="goog_rdk_413"/>
              </w:sdtPr>
              <w:sdtContent>
                <w:r w:rsidDel="00000000" w:rsidR="00000000" w:rsidRPr="00000000">
                  <w:rPr>
                    <w:rFonts w:ascii="Arial Unicode MS" w:cs="Arial Unicode MS" w:eastAsia="Arial Unicode MS" w:hAnsi="Arial Unicode MS"/>
                    <w:color w:val="cccccc"/>
                    <w:rtl w:val="0"/>
                  </w:rPr>
                  <w:t xml:space="preserve">模型</w:t>
                </w:r>
              </w:sdtContent>
            </w:sdt>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66">
            <w:pPr>
              <w:widowControl w:val="0"/>
              <w:spacing w:line="240" w:lineRule="auto"/>
              <w:rPr>
                <w:color w:val="cccccc"/>
              </w:rPr>
            </w:pPr>
            <w:sdt>
              <w:sdtPr>
                <w:tag w:val="goog_rdk_414"/>
              </w:sdtPr>
              <w:sdtContent>
                <w:r w:rsidDel="00000000" w:rsidR="00000000" w:rsidRPr="00000000">
                  <w:rPr>
                    <w:rFonts w:ascii="Arial Unicode MS" w:cs="Arial Unicode MS" w:eastAsia="Arial Unicode MS" w:hAnsi="Arial Unicode MS"/>
                    <w:color w:val="cccccc"/>
                    <w:rtl w:val="0"/>
                  </w:rPr>
                  <w:t xml:space="preserve">輸入(X)</w:t>
                </w:r>
              </w:sdtContent>
            </w:sdt>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67">
            <w:pPr>
              <w:widowControl w:val="0"/>
              <w:spacing w:line="240" w:lineRule="auto"/>
              <w:rPr>
                <w:color w:val="cccccc"/>
              </w:rPr>
            </w:pPr>
            <w:sdt>
              <w:sdtPr>
                <w:tag w:val="goog_rdk_415"/>
              </w:sdtPr>
              <w:sdtContent>
                <w:r w:rsidDel="00000000" w:rsidR="00000000" w:rsidRPr="00000000">
                  <w:rPr>
                    <w:rFonts w:ascii="Arial Unicode MS" w:cs="Arial Unicode MS" w:eastAsia="Arial Unicode MS" w:hAnsi="Arial Unicode MS"/>
                    <w:color w:val="cccccc"/>
                    <w:rtl w:val="0"/>
                  </w:rPr>
                  <w:t xml:space="preserve">輸出(y)</w:t>
                </w:r>
              </w:sdtContent>
            </w:sdt>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68">
            <w:pPr>
              <w:widowControl w:val="0"/>
              <w:spacing w:line="240" w:lineRule="auto"/>
              <w:rPr>
                <w:color w:val="cccccc"/>
              </w:rPr>
            </w:pPr>
            <w:sdt>
              <w:sdtPr>
                <w:tag w:val="goog_rdk_416"/>
              </w:sdtPr>
              <w:sdtContent>
                <w:r w:rsidDel="00000000" w:rsidR="00000000" w:rsidRPr="00000000">
                  <w:rPr>
                    <w:rFonts w:ascii="Arial Unicode MS" w:cs="Arial Unicode MS" w:eastAsia="Arial Unicode MS" w:hAnsi="Arial Unicode MS"/>
                    <w:color w:val="cccccc"/>
                    <w:rtl w:val="0"/>
                  </w:rPr>
                  <w:t xml:space="preserve">模型可以學到的東西</w:t>
                </w:r>
              </w:sdtContent>
            </w:sdt>
          </w:p>
        </w:tc>
      </w:tr>
      <w:tr>
        <w:trPr>
          <w:cantSplit w:val="0"/>
          <w:trHeight w:val="12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color w:val="cccccc"/>
              </w:rPr>
            </w:pPr>
            <w:r w:rsidDel="00000000" w:rsidR="00000000" w:rsidRPr="00000000">
              <w:rPr>
                <w:color w:val="cccccc"/>
                <w:rtl w:val="0"/>
              </w:rPr>
              <w:t xml:space="preserve">Multilayer perceptron</w:t>
            </w:r>
          </w:p>
          <w:p w:rsidR="00000000" w:rsidDel="00000000" w:rsidP="00000000" w:rsidRDefault="00000000" w:rsidRPr="00000000" w14:paraId="0000016A">
            <w:pPr>
              <w:widowControl w:val="0"/>
              <w:spacing w:line="240" w:lineRule="auto"/>
              <w:rPr>
                <w:color w:val="cccccc"/>
              </w:rPr>
            </w:pPr>
            <w:r w:rsidDel="00000000" w:rsidR="00000000" w:rsidRPr="00000000">
              <w:rPr>
                <w:color w:val="cccccc"/>
                <w:rtl w:val="0"/>
              </w:rPr>
              <w:t xml:space="preserve">(MLP)</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6B">
            <w:pPr>
              <w:widowControl w:val="0"/>
              <w:spacing w:line="240" w:lineRule="auto"/>
              <w:rPr>
                <w:color w:val="cccccc"/>
              </w:rPr>
            </w:pPr>
            <w:r w:rsidDel="00000000" w:rsidR="00000000" w:rsidRPr="00000000">
              <w:rPr>
                <w:color w:val="cccccc"/>
                <w:rtl w:val="0"/>
              </w:rPr>
              <w:t xml:space="preserve">One Triplet</w:t>
            </w:r>
          </w:p>
          <w:p w:rsidR="00000000" w:rsidDel="00000000" w:rsidP="00000000" w:rsidRDefault="00000000" w:rsidRPr="00000000" w14:paraId="0000016C">
            <w:pPr>
              <w:widowControl w:val="0"/>
              <w:spacing w:line="240" w:lineRule="auto"/>
              <w:rPr>
                <w:color w:val="cccccc"/>
              </w:rPr>
            </w:pPr>
            <w:r w:rsidDel="00000000" w:rsidR="00000000" w:rsidRPr="00000000">
              <w:rPr>
                <w:color w:val="cccccc"/>
                <w:rtl w:val="0"/>
              </w:rPr>
              <w:t xml:space="preserve">(150, )</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6D">
            <w:pPr>
              <w:widowControl w:val="0"/>
              <w:spacing w:line="240" w:lineRule="auto"/>
              <w:rPr>
                <w:color w:val="cccccc"/>
              </w:rPr>
            </w:pPr>
            <w:r w:rsidDel="00000000" w:rsidR="00000000" w:rsidRPr="00000000">
              <w:rPr>
                <w:color w:val="cccccc"/>
                <w:rtl w:val="0"/>
              </w:rPr>
              <w:t xml:space="preserve">Attack Pattern</w:t>
            </w:r>
          </w:p>
          <w:p w:rsidR="00000000" w:rsidDel="00000000" w:rsidP="00000000" w:rsidRDefault="00000000" w:rsidRPr="00000000" w14:paraId="0000016E">
            <w:pPr>
              <w:widowControl w:val="0"/>
              <w:spacing w:line="240" w:lineRule="auto"/>
              <w:rPr>
                <w:color w:val="cccccc"/>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6F">
            <w:pPr>
              <w:widowControl w:val="0"/>
              <w:spacing w:line="240" w:lineRule="auto"/>
              <w:rPr>
                <w:color w:val="cccccc"/>
              </w:rPr>
            </w:pPr>
            <w:sdt>
              <w:sdtPr>
                <w:tag w:val="goog_rdk_417"/>
              </w:sdtPr>
              <w:sdtContent>
                <w:r w:rsidDel="00000000" w:rsidR="00000000" w:rsidRPr="00000000">
                  <w:rPr>
                    <w:rFonts w:ascii="Arial Unicode MS" w:cs="Arial Unicode MS" w:eastAsia="Arial Unicode MS" w:hAnsi="Arial Unicode MS"/>
                    <w:color w:val="cccccc"/>
                    <w:rtl w:val="0"/>
                  </w:rPr>
                  <w:t xml:space="preserve">Triplet 內的關係。</w:t>
                </w:r>
              </w:sdtContent>
            </w:sdt>
          </w:p>
        </w:tc>
      </w:tr>
      <w:tr>
        <w:trPr>
          <w:cantSplit w:val="0"/>
          <w:trHeight w:val="12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color w:val="cccccc"/>
              </w:rPr>
            </w:pPr>
            <w:r w:rsidDel="00000000" w:rsidR="00000000" w:rsidRPr="00000000">
              <w:rPr>
                <w:color w:val="cccccc"/>
                <w:rtl w:val="0"/>
              </w:rPr>
              <w:t xml:space="preserve">Recurrent Neural Network(RNN)</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71">
            <w:pPr>
              <w:widowControl w:val="0"/>
              <w:spacing w:line="240" w:lineRule="auto"/>
              <w:rPr>
                <w:color w:val="cccccc"/>
              </w:rPr>
            </w:pPr>
            <w:r w:rsidDel="00000000" w:rsidR="00000000" w:rsidRPr="00000000">
              <w:rPr>
                <w:color w:val="cccccc"/>
                <w:rtl w:val="0"/>
              </w:rPr>
              <w:t xml:space="preserve">Event Sequence</w:t>
            </w:r>
          </w:p>
          <w:p w:rsidR="00000000" w:rsidDel="00000000" w:rsidP="00000000" w:rsidRDefault="00000000" w:rsidRPr="00000000" w14:paraId="00000172">
            <w:pPr>
              <w:widowControl w:val="0"/>
              <w:spacing w:line="240" w:lineRule="auto"/>
              <w:rPr>
                <w:color w:val="cccccc"/>
              </w:rPr>
            </w:pPr>
            <w:r w:rsidDel="00000000" w:rsidR="00000000" w:rsidRPr="00000000">
              <w:rPr>
                <w:color w:val="cccccc"/>
                <w:rtl w:val="0"/>
              </w:rPr>
              <w:t xml:space="preserve">(32, 150)</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73">
            <w:pPr>
              <w:widowControl w:val="0"/>
              <w:spacing w:line="240" w:lineRule="auto"/>
              <w:rPr>
                <w:color w:val="cccccc"/>
              </w:rPr>
            </w:pPr>
            <w:r w:rsidDel="00000000" w:rsidR="00000000" w:rsidRPr="00000000">
              <w:rPr>
                <w:color w:val="cccccc"/>
                <w:rtl w:val="0"/>
              </w:rPr>
              <w:t xml:space="preserve">Attack Patterns</w:t>
            </w:r>
          </w:p>
          <w:p w:rsidR="00000000" w:rsidDel="00000000" w:rsidP="00000000" w:rsidRDefault="00000000" w:rsidRPr="00000000" w14:paraId="00000174">
            <w:pPr>
              <w:widowControl w:val="0"/>
              <w:spacing w:line="240" w:lineRule="auto"/>
              <w:rPr>
                <w:color w:val="cccccc"/>
              </w:rPr>
            </w:pPr>
            <w:r w:rsidDel="00000000" w:rsidR="00000000" w:rsidRPr="00000000">
              <w:rPr>
                <w:color w:val="cccccc"/>
                <w:rtl w:val="0"/>
              </w:rPr>
              <w:t xml:space="preserve">(32, )</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75">
            <w:pPr>
              <w:widowControl w:val="0"/>
              <w:spacing w:line="240" w:lineRule="auto"/>
              <w:rPr>
                <w:color w:val="cccccc"/>
              </w:rPr>
            </w:pPr>
            <w:sdt>
              <w:sdtPr>
                <w:tag w:val="goog_rdk_418"/>
              </w:sdtPr>
              <w:sdtContent>
                <w:r w:rsidDel="00000000" w:rsidR="00000000" w:rsidRPr="00000000">
                  <w:rPr>
                    <w:rFonts w:ascii="Arial Unicode MS" w:cs="Arial Unicode MS" w:eastAsia="Arial Unicode MS" w:hAnsi="Arial Unicode MS"/>
                    <w:color w:val="cccccc"/>
                    <w:rtl w:val="0"/>
                  </w:rPr>
                  <w:t xml:space="preserve">同一個 Sequence 內事件的關係</w:t>
                </w:r>
              </w:sdtContent>
            </w:sdt>
          </w:p>
        </w:tc>
      </w:tr>
      <w:tr>
        <w:trPr>
          <w:cantSplit w:val="0"/>
          <w:trHeight w:val="12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color w:val="cccccc"/>
              </w:rPr>
            </w:pPr>
            <w:r w:rsidDel="00000000" w:rsidR="00000000" w:rsidRPr="00000000">
              <w:rPr>
                <w:color w:val="cccccc"/>
                <w:rtl w:val="0"/>
              </w:rPr>
              <w:t xml:space="preserve">Graph Attention Network</w:t>
            </w:r>
          </w:p>
          <w:p w:rsidR="00000000" w:rsidDel="00000000" w:rsidP="00000000" w:rsidRDefault="00000000" w:rsidRPr="00000000" w14:paraId="00000177">
            <w:pPr>
              <w:widowControl w:val="0"/>
              <w:spacing w:line="240" w:lineRule="auto"/>
              <w:rPr>
                <w:color w:val="cccccc"/>
              </w:rPr>
            </w:pPr>
            <w:r w:rsidDel="00000000" w:rsidR="00000000" w:rsidRPr="00000000">
              <w:rPr>
                <w:color w:val="cccccc"/>
                <w:rtl w:val="0"/>
              </w:rPr>
              <w:t xml:space="preserve">(GAT)</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78">
            <w:pPr>
              <w:widowControl w:val="0"/>
              <w:spacing w:line="240" w:lineRule="auto"/>
              <w:rPr>
                <w:color w:val="cccccc"/>
              </w:rPr>
            </w:pPr>
            <w:r w:rsidDel="00000000" w:rsidR="00000000" w:rsidRPr="00000000">
              <w:rPr>
                <w:color w:val="cccccc"/>
                <w:rtl w:val="0"/>
              </w:rPr>
              <w:t xml:space="preserve">A graph</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79">
            <w:pPr>
              <w:widowControl w:val="0"/>
              <w:spacing w:line="240" w:lineRule="auto"/>
              <w:rPr>
                <w:color w:val="cccccc"/>
              </w:rPr>
            </w:pPr>
            <w:r w:rsidDel="00000000" w:rsidR="00000000" w:rsidRPr="00000000">
              <w:rPr>
                <w:color w:val="cccccc"/>
                <w:rtl w:val="0"/>
              </w:rPr>
              <w:t xml:space="preserve">Node Classfication?</w:t>
            </w:r>
          </w:p>
          <w:p w:rsidR="00000000" w:rsidDel="00000000" w:rsidP="00000000" w:rsidRDefault="00000000" w:rsidRPr="00000000" w14:paraId="0000017A">
            <w:pPr>
              <w:widowControl w:val="0"/>
              <w:spacing w:line="240" w:lineRule="auto"/>
              <w:rPr>
                <w:color w:val="cccccc"/>
              </w:rPr>
            </w:pPr>
            <w:r w:rsidDel="00000000" w:rsidR="00000000" w:rsidRPr="00000000">
              <w:rPr>
                <w:color w:val="cccccc"/>
                <w:rtl w:val="0"/>
              </w:rPr>
              <w:t xml:space="preserve">Edge Classfication?</w:t>
            </w:r>
          </w:p>
          <w:p w:rsidR="00000000" w:rsidDel="00000000" w:rsidP="00000000" w:rsidRDefault="00000000" w:rsidRPr="00000000" w14:paraId="0000017B">
            <w:pPr>
              <w:widowControl w:val="0"/>
              <w:spacing w:line="240" w:lineRule="auto"/>
              <w:rPr>
                <w:color w:val="cccccc"/>
              </w:rPr>
            </w:pPr>
            <w:r w:rsidDel="00000000" w:rsidR="00000000" w:rsidRPr="00000000">
              <w:rPr>
                <w:color w:val="cccccc"/>
                <w:rtl w:val="0"/>
              </w:rPr>
              <w:t xml:space="preserve">Graph Classfication?</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7C">
            <w:pPr>
              <w:widowControl w:val="0"/>
              <w:spacing w:line="240" w:lineRule="auto"/>
              <w:rPr>
                <w:color w:val="cccccc"/>
              </w:rPr>
            </w:pPr>
            <w:sdt>
              <w:sdtPr>
                <w:tag w:val="goog_rdk_419"/>
              </w:sdtPr>
              <w:sdtContent>
                <w:r w:rsidDel="00000000" w:rsidR="00000000" w:rsidRPr="00000000">
                  <w:rPr>
                    <w:rFonts w:ascii="Arial Unicode MS" w:cs="Arial Unicode MS" w:eastAsia="Arial Unicode MS" w:hAnsi="Arial Unicode MS"/>
                    <w:color w:val="cccccc"/>
                    <w:rtl w:val="0"/>
                  </w:rPr>
                  <w:t xml:space="preserve">鄰居節點之間的關係？</w:t>
                </w:r>
              </w:sdtContent>
            </w:sdt>
          </w:p>
        </w:tc>
      </w:tr>
    </w:tbl>
    <w:p w:rsidR="00000000" w:rsidDel="00000000" w:rsidP="00000000" w:rsidRDefault="00000000" w:rsidRPr="00000000" w14:paraId="0000017D">
      <w:pPr>
        <w:rPr>
          <w:color w:val="cccccc"/>
        </w:rPr>
      </w:pPr>
      <w:r w:rsidDel="00000000" w:rsidR="00000000" w:rsidRPr="00000000">
        <w:rPr>
          <w:rtl w:val="0"/>
        </w:rPr>
      </w:r>
    </w:p>
    <w:sdt>
      <w:sdtPr>
        <w:tag w:val="goog_rdk_425"/>
      </w:sdtPr>
      <w:sdtContent>
        <w:p w:rsidR="00000000" w:rsidDel="00000000" w:rsidP="00000000" w:rsidRDefault="00000000" w:rsidRPr="00000000" w14:paraId="0000017E">
          <w:pPr>
            <w:rPr>
              <w:del w:author="sunny" w:id="0" w:date="2023-07-24T08:19:30Z"/>
              <w:color w:val="cccccc"/>
            </w:rPr>
          </w:pPr>
          <w:sdt>
            <w:sdtPr>
              <w:tag w:val="goog_rdk_421"/>
            </w:sdtPr>
            <w:sdtContent>
              <w:ins w:author="sunny" w:id="0" w:date="2023-07-24T08:19:30Z">
                <w:r w:rsidDel="00000000" w:rsidR="00000000" w:rsidRPr="00000000">
                  <w:rPr>
                    <w:color w:val="cccccc"/>
                    <w:rtl w:val="0"/>
                  </w:rPr>
                  <w:t xml:space="preserve">請將三個模型個別的設計作詳細的說明並畫出</w:t>
                </w:r>
              </w:ins>
            </w:sdtContent>
          </w:sdt>
          <w:sdt>
            <w:sdtPr>
              <w:tag w:val="goog_rdk_422"/>
            </w:sdtPr>
            <w:sdtContent>
              <w:ins w:author="sunny" w:id="1" w:date="2023-07-28T02:39:01Z">
                <w:r w:rsidDel="00000000" w:rsidR="00000000" w:rsidRPr="00000000">
                  <w:rPr>
                    <w:color w:val="cccccc"/>
                    <w:rtl w:val="0"/>
                  </w:rPr>
                  <w:t xml:space="preserve">各模型的</w:t>
                </w:r>
              </w:ins>
            </w:sdtContent>
          </w:sdt>
          <w:sdt>
            <w:sdtPr>
              <w:tag w:val="goog_rdk_423"/>
            </w:sdtPr>
            <w:sdtContent>
              <w:ins w:author="sunny" w:id="0" w:date="2023-07-24T08:19:30Z">
                <w:r w:rsidDel="00000000" w:rsidR="00000000" w:rsidRPr="00000000">
                  <w:rPr>
                    <w:color w:val="cccccc"/>
                    <w:rtl w:val="0"/>
                  </w:rPr>
                  <w:t xml:space="preserve">結構圖。</w:t>
                </w:r>
              </w:ins>
            </w:sdtContent>
          </w:sdt>
          <w:sdt>
            <w:sdtPr>
              <w:tag w:val="goog_rdk_424"/>
            </w:sdtPr>
            <w:sdtContent>
              <w:del w:author="sunny" w:id="0" w:date="2023-07-24T08:19:30Z">
                <w:bookmarkStart w:colFirst="0" w:colLast="0" w:name="_heading=h.tyjcwt" w:id="13"/>
                <w:bookmarkEnd w:id="13"/>
                <w:r w:rsidDel="00000000" w:rsidR="00000000" w:rsidRPr="00000000">
                  <w:rPr>
                    <w:rtl w:val="0"/>
                  </w:rPr>
                </w:r>
              </w:del>
            </w:sdtContent>
          </w:sdt>
        </w:p>
      </w:sdtContent>
    </w:sdt>
    <w:p w:rsidR="00000000" w:rsidDel="00000000" w:rsidP="00000000" w:rsidRDefault="00000000" w:rsidRPr="00000000" w14:paraId="0000017F">
      <w:pPr>
        <w:rPr>
          <w:color w:val="cccccc"/>
        </w:rPr>
      </w:pPr>
      <w:r w:rsidDel="00000000" w:rsidR="00000000" w:rsidRPr="00000000">
        <w:rPr>
          <w:rtl w:val="0"/>
        </w:rPr>
      </w:r>
    </w:p>
    <w:p w:rsidR="00000000" w:rsidDel="00000000" w:rsidP="00000000" w:rsidRDefault="00000000" w:rsidRPr="00000000" w14:paraId="00000180">
      <w:pPr>
        <w:pStyle w:val="Heading4"/>
        <w:rPr>
          <w:color w:val="cccccc"/>
        </w:rPr>
      </w:pPr>
      <w:bookmarkStart w:colFirst="0" w:colLast="0" w:name="_heading=h.7oi6i97w99e" w:id="14"/>
      <w:bookmarkEnd w:id="14"/>
      <w:sdt>
        <w:sdtPr>
          <w:tag w:val="goog_rdk_426"/>
        </w:sdtPr>
        <w:sdtContent>
          <w:r w:rsidDel="00000000" w:rsidR="00000000" w:rsidRPr="00000000">
            <w:rPr>
              <w:rFonts w:ascii="Arial Unicode MS" w:cs="Arial Unicode MS" w:eastAsia="Arial Unicode MS" w:hAnsi="Arial Unicode MS"/>
              <w:color w:val="cccccc"/>
              <w:rtl w:val="0"/>
            </w:rPr>
            <w:t xml:space="preserve">DL 偵測模型: MLP</w:t>
          </w:r>
        </w:sdtContent>
      </w:sdt>
    </w:p>
    <w:p w:rsidR="00000000" w:rsidDel="00000000" w:rsidP="00000000" w:rsidRDefault="00000000" w:rsidRPr="00000000" w14:paraId="00000181">
      <w:pPr>
        <w:pStyle w:val="Heading4"/>
        <w:rPr>
          <w:color w:val="cccccc"/>
        </w:rPr>
      </w:pPr>
      <w:bookmarkStart w:colFirst="0" w:colLast="0" w:name="_heading=h.g8n5tf6q9ms6" w:id="15"/>
      <w:bookmarkEnd w:id="15"/>
      <w:sdt>
        <w:sdtPr>
          <w:tag w:val="goog_rdk_427"/>
        </w:sdtPr>
        <w:sdtContent>
          <w:r w:rsidDel="00000000" w:rsidR="00000000" w:rsidRPr="00000000">
            <w:rPr>
              <w:rFonts w:ascii="Arial Unicode MS" w:cs="Arial Unicode MS" w:eastAsia="Arial Unicode MS" w:hAnsi="Arial Unicode MS"/>
              <w:color w:val="cccccc"/>
              <w:rtl w:val="0"/>
            </w:rPr>
            <w:t xml:space="preserve">DL 偵測模型: RNN</w:t>
          </w:r>
        </w:sdtContent>
      </w:sdt>
    </w:p>
    <w:p w:rsidR="00000000" w:rsidDel="00000000" w:rsidP="00000000" w:rsidRDefault="00000000" w:rsidRPr="00000000" w14:paraId="00000182">
      <w:pPr>
        <w:pStyle w:val="Heading4"/>
        <w:rPr>
          <w:color w:val="cccccc"/>
        </w:rPr>
      </w:pPr>
      <w:bookmarkStart w:colFirst="0" w:colLast="0" w:name="_heading=h.chmkjgmeui7n" w:id="16"/>
      <w:bookmarkEnd w:id="16"/>
      <w:sdt>
        <w:sdtPr>
          <w:tag w:val="goog_rdk_428"/>
        </w:sdtPr>
        <w:sdtContent>
          <w:r w:rsidDel="00000000" w:rsidR="00000000" w:rsidRPr="00000000">
            <w:rPr>
              <w:rFonts w:ascii="Arial Unicode MS" w:cs="Arial Unicode MS" w:eastAsia="Arial Unicode MS" w:hAnsi="Arial Unicode MS"/>
              <w:color w:val="cccccc"/>
              <w:rtl w:val="0"/>
            </w:rPr>
            <w:t xml:space="preserve">DL 偵測模型: GAT</w:t>
          </w:r>
        </w:sdtContent>
      </w:sdt>
    </w:p>
    <w:p w:rsidR="00000000" w:rsidDel="00000000" w:rsidP="00000000" w:rsidRDefault="00000000" w:rsidRPr="00000000" w14:paraId="00000183">
      <w:pPr>
        <w:pStyle w:val="Heading3"/>
        <w:rPr>
          <w:b w:val="1"/>
          <w:color w:val="000000"/>
        </w:rPr>
      </w:pPr>
      <w:bookmarkStart w:colFirst="0" w:colLast="0" w:name="_heading=h.4gvqjntyk2wa" w:id="17"/>
      <w:bookmarkEnd w:id="17"/>
      <w:sdt>
        <w:sdtPr>
          <w:tag w:val="goog_rdk_429"/>
        </w:sdtPr>
        <w:sdtContent>
          <w:r w:rsidDel="00000000" w:rsidR="00000000" w:rsidRPr="00000000">
            <w:rPr>
              <w:rFonts w:ascii="Arial Unicode MS" w:cs="Arial Unicode MS" w:eastAsia="Arial Unicode MS" w:hAnsi="Arial Unicode MS"/>
              <w:b w:val="1"/>
              <w:color w:val="000000"/>
              <w:rtl w:val="0"/>
            </w:rPr>
            <w:t xml:space="preserve">Sigma Rule 偵測實驗</w:t>
          </w:r>
        </w:sdtContent>
      </w:sdt>
    </w:p>
    <w:p w:rsidR="00000000" w:rsidDel="00000000" w:rsidP="00000000" w:rsidRDefault="00000000" w:rsidRPr="00000000" w14:paraId="00000184">
      <w:pPr>
        <w:rPr/>
      </w:pPr>
      <w:sdt>
        <w:sdtPr>
          <w:tag w:val="goog_rdk_430"/>
        </w:sdtPr>
        <w:sdtContent>
          <w:r w:rsidDel="00000000" w:rsidR="00000000" w:rsidRPr="00000000">
            <w:rPr>
              <w:rFonts w:ascii="Arial Unicode MS" w:cs="Arial Unicode MS" w:eastAsia="Arial Unicode MS" w:hAnsi="Arial Unicode MS"/>
              <w:rtl w:val="0"/>
            </w:rPr>
            <w:t xml:space="preserve">Sigma Rule 偵測實驗主要分成三個步驟：規則蒐集、規則轉換、規則偵測。</w:t>
          </w:r>
        </w:sdtContent>
      </w:sdt>
    </w:p>
    <w:p w:rsidR="00000000" w:rsidDel="00000000" w:rsidP="00000000" w:rsidRDefault="00000000" w:rsidRPr="00000000" w14:paraId="00000185">
      <w:pPr>
        <w:pStyle w:val="Heading4"/>
        <w:rPr>
          <w:b w:val="1"/>
          <w:color w:val="000000"/>
        </w:rPr>
      </w:pPr>
      <w:bookmarkStart w:colFirst="0" w:colLast="0" w:name="_heading=h.2d6r24m3cmqq" w:id="18"/>
      <w:bookmarkEnd w:id="18"/>
      <w:sdt>
        <w:sdtPr>
          <w:tag w:val="goog_rdk_431"/>
        </w:sdtPr>
        <w:sdtContent>
          <w:r w:rsidDel="00000000" w:rsidR="00000000" w:rsidRPr="00000000">
            <w:rPr>
              <w:rFonts w:ascii="Arial Unicode MS" w:cs="Arial Unicode MS" w:eastAsia="Arial Unicode MS" w:hAnsi="Arial Unicode MS"/>
              <w:b w:val="1"/>
              <w:color w:val="000000"/>
              <w:rtl w:val="0"/>
            </w:rPr>
            <w:t xml:space="preserve">Sigma Rule：規則蒐集</w:t>
          </w:r>
        </w:sdtContent>
      </w:sdt>
    </w:p>
    <w:p w:rsidR="00000000" w:rsidDel="00000000" w:rsidP="00000000" w:rsidRDefault="00000000" w:rsidRPr="00000000" w14:paraId="00000186">
      <w:pPr>
        <w:rPr/>
      </w:pPr>
      <w:sdt>
        <w:sdtPr>
          <w:tag w:val="goog_rdk_432"/>
        </w:sdtPr>
        <w:sdtContent>
          <w:r w:rsidDel="00000000" w:rsidR="00000000" w:rsidRPr="00000000">
            <w:rPr>
              <w:rFonts w:ascii="Arial Unicode MS" w:cs="Arial Unicode MS" w:eastAsia="Arial Unicode MS" w:hAnsi="Arial Unicode MS"/>
              <w:rtl w:val="0"/>
            </w:rPr>
            <w:t xml:space="preserve">由於 Sigma 社群十分活躍，幾乎每天都會有規則更新，本研究的實驗結果皆是以 2023 年 07 月 08 號下載的規則為研究資料。</w:t>
          </w:r>
        </w:sdtContent>
      </w:sdt>
    </w:p>
    <w:p w:rsidR="00000000" w:rsidDel="00000000" w:rsidP="00000000" w:rsidRDefault="00000000" w:rsidRPr="00000000" w14:paraId="00000187">
      <w:pPr>
        <w:pStyle w:val="Heading4"/>
        <w:rPr>
          <w:b w:val="1"/>
          <w:color w:val="000000"/>
        </w:rPr>
      </w:pPr>
      <w:bookmarkStart w:colFirst="0" w:colLast="0" w:name="_heading=h.uvi6dxyu9rp3" w:id="19"/>
      <w:bookmarkEnd w:id="19"/>
      <w:sdt>
        <w:sdtPr>
          <w:tag w:val="goog_rdk_433"/>
        </w:sdtPr>
        <w:sdtContent>
          <w:r w:rsidDel="00000000" w:rsidR="00000000" w:rsidRPr="00000000">
            <w:rPr>
              <w:rFonts w:ascii="Arial Unicode MS" w:cs="Arial Unicode MS" w:eastAsia="Arial Unicode MS" w:hAnsi="Arial Unicode MS"/>
              <w:b w:val="1"/>
              <w:color w:val="000000"/>
              <w:rtl w:val="0"/>
            </w:rPr>
            <w:t xml:space="preserve">Sigma Rule：規則轉換</w:t>
          </w:r>
        </w:sdtContent>
      </w:sdt>
    </w:p>
    <w:p w:rsidR="00000000" w:rsidDel="00000000" w:rsidP="00000000" w:rsidRDefault="00000000" w:rsidRPr="00000000" w14:paraId="00000188">
      <w:pPr>
        <w:pStyle w:val="Heading4"/>
        <w:rPr>
          <w:b w:val="1"/>
          <w:color w:val="000000"/>
        </w:rPr>
      </w:pPr>
      <w:bookmarkStart w:colFirst="0" w:colLast="0" w:name="_heading=h.memxptjm05dc" w:id="20"/>
      <w:bookmarkEnd w:id="20"/>
      <w:sdt>
        <w:sdtPr>
          <w:tag w:val="goog_rdk_434"/>
        </w:sdtPr>
        <w:sdtContent>
          <w:r w:rsidDel="00000000" w:rsidR="00000000" w:rsidRPr="00000000">
            <w:rPr>
              <w:rFonts w:ascii="Arial Unicode MS" w:cs="Arial Unicode MS" w:eastAsia="Arial Unicode MS" w:hAnsi="Arial Unicode MS"/>
              <w:b w:val="1"/>
              <w:color w:val="000000"/>
              <w:rtl w:val="0"/>
            </w:rPr>
            <w:t xml:space="preserve">Sigma Rule：規則偵測</w:t>
          </w:r>
        </w:sdtContent>
      </w:sdt>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pStyle w:val="Heading3"/>
        <w:rPr>
          <w:b w:val="1"/>
          <w:color w:val="cccccc"/>
        </w:rPr>
      </w:pPr>
      <w:bookmarkStart w:colFirst="0" w:colLast="0" w:name="_heading=h.25pq8nsn13v3" w:id="21"/>
      <w:bookmarkEnd w:id="21"/>
      <w:sdt>
        <w:sdtPr>
          <w:tag w:val="goog_rdk_435"/>
        </w:sdtPr>
        <w:sdtContent>
          <w:r w:rsidDel="00000000" w:rsidR="00000000" w:rsidRPr="00000000">
            <w:rPr>
              <w:rFonts w:ascii="Arial Unicode MS" w:cs="Arial Unicode MS" w:eastAsia="Arial Unicode MS" w:hAnsi="Arial Unicode MS"/>
              <w:b w:val="1"/>
              <w:color w:val="cccccc"/>
              <w:rtl w:val="0"/>
            </w:rPr>
            <w:t xml:space="preserve">成效比較</w:t>
          </w:r>
        </w:sdtContent>
      </w:sdt>
      <w:r w:rsidDel="00000000" w:rsidR="00000000" w:rsidRPr="00000000">
        <w:rPr>
          <w:rtl w:val="0"/>
        </w:rPr>
      </w:r>
    </w:p>
    <w:p w:rsidR="00000000" w:rsidDel="00000000" w:rsidP="00000000" w:rsidRDefault="00000000" w:rsidRPr="00000000" w14:paraId="0000018B">
      <w:pPr>
        <w:rPr>
          <w:color w:val="cccccc"/>
        </w:rPr>
      </w:pPr>
      <w:r w:rsidDel="00000000" w:rsidR="00000000" w:rsidRPr="00000000">
        <w:rPr>
          <w:rtl w:val="0"/>
        </w:rPr>
      </w:r>
    </w:p>
    <w:p w:rsidR="00000000" w:rsidDel="00000000" w:rsidP="00000000" w:rsidRDefault="00000000" w:rsidRPr="00000000" w14:paraId="0000018C">
      <w:pPr>
        <w:rPr>
          <w:color w:val="cccccc"/>
        </w:rPr>
      </w:pPr>
      <w:sdt>
        <w:sdtPr>
          <w:tag w:val="goog_rdk_436"/>
        </w:sdtPr>
        <w:sdtContent>
          <w:r w:rsidDel="00000000" w:rsidR="00000000" w:rsidRPr="00000000">
            <w:rPr>
              <w:rFonts w:ascii="Arial Unicode MS" w:cs="Arial Unicode MS" w:eastAsia="Arial Unicode MS" w:hAnsi="Arial Unicode MS"/>
              <w:color w:val="cccccc"/>
              <w:rtl w:val="0"/>
            </w:rPr>
            <w:t xml:space="preserve">每一個模型都可以產生一個如下的表格：</w:t>
          </w:r>
        </w:sdtContent>
      </w:sdt>
      <w:r w:rsidDel="00000000" w:rsidR="00000000" w:rsidRPr="00000000">
        <w:rPr>
          <w:rtl w:val="0"/>
        </w:rPr>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00"/>
        <w:gridCol w:w="615"/>
        <w:gridCol w:w="615"/>
        <w:gridCol w:w="675"/>
        <w:gridCol w:w="1245"/>
        <w:gridCol w:w="855"/>
        <w:gridCol w:w="1125"/>
        <w:tblGridChange w:id="0">
          <w:tblGrid>
            <w:gridCol w:w="3270"/>
            <w:gridCol w:w="600"/>
            <w:gridCol w:w="615"/>
            <w:gridCol w:w="615"/>
            <w:gridCol w:w="675"/>
            <w:gridCol w:w="1245"/>
            <w:gridCol w:w="855"/>
            <w:gridCol w:w="11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D">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color w:val="cccccc"/>
                <w:rtl w:val="0"/>
              </w:rPr>
              <w:t xml:space="preserve">Label</w:t>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color w:val="cccccc"/>
                <w:rtl w:val="0"/>
              </w:rPr>
              <w:t xml:space="preserve">TP</w:t>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color w:val="cccccc"/>
                <w:rtl w:val="0"/>
              </w:rPr>
              <w:t xml:space="preserve">FP</w:t>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color w:val="cccccc"/>
                <w:rtl w:val="0"/>
              </w:rPr>
              <w:t xml:space="preserve">TN</w:t>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color w:val="cccccc"/>
                <w:rtl w:val="0"/>
              </w:rPr>
              <w:t xml:space="preserve">FN</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color w:val="cccccc"/>
                <w:rtl w:val="0"/>
              </w:rPr>
              <w:t xml:space="preserve">Precision</w:t>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color w:val="cccccc"/>
                <w:rtl w:val="0"/>
              </w:rPr>
              <w:t xml:space="preserve">Recall</w:t>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color w:val="cccccc"/>
                <w:rtl w:val="0"/>
              </w:rPr>
              <w:t xml:space="preserve">F1-score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5">
            <w:pPr>
              <w:widowControl w:val="0"/>
              <w:pBdr>
                <w:top w:space="0" w:sz="0" w:val="nil"/>
                <w:left w:space="0" w:sz="0" w:val="nil"/>
                <w:bottom w:space="0" w:sz="0" w:val="nil"/>
                <w:right w:space="0" w:sz="0" w:val="nil"/>
                <w:between w:space="0" w:sz="0" w:val="nil"/>
              </w:pBdr>
              <w:spacing w:line="240" w:lineRule="auto"/>
              <w:rPr>
                <w:color w:val="cccccc"/>
              </w:rPr>
            </w:pPr>
            <w:sdt>
              <w:sdtPr>
                <w:tag w:val="goog_rdk_437"/>
              </w:sdtPr>
              <w:sdtContent>
                <w:r w:rsidDel="00000000" w:rsidR="00000000" w:rsidRPr="00000000">
                  <w:rPr>
                    <w:rFonts w:ascii="Arial Unicode MS" w:cs="Arial Unicode MS" w:eastAsia="Arial Unicode MS" w:hAnsi="Arial Unicode MS"/>
                    <w:color w:val="cccccc"/>
                    <w:rtl w:val="0"/>
                  </w:rPr>
                  <w:t xml:space="preserve">T1011_劇本1</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9">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B">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D">
            <w:pPr>
              <w:widowControl w:val="0"/>
              <w:spacing w:line="240" w:lineRule="auto"/>
              <w:rPr>
                <w:color w:val="cccccc"/>
              </w:rPr>
            </w:pPr>
            <w:sdt>
              <w:sdtPr>
                <w:tag w:val="goog_rdk_438"/>
              </w:sdtPr>
              <w:sdtContent>
                <w:r w:rsidDel="00000000" w:rsidR="00000000" w:rsidRPr="00000000">
                  <w:rPr>
                    <w:rFonts w:ascii="Arial Unicode MS" w:cs="Arial Unicode MS" w:eastAsia="Arial Unicode MS" w:hAnsi="Arial Unicode MS"/>
                    <w:color w:val="cccccc"/>
                    <w:rtl w:val="0"/>
                  </w:rPr>
                  <w:t xml:space="preserve">T1011_劇本2</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E">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3">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4">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5">
            <w:pPr>
              <w:widowControl w:val="0"/>
              <w:spacing w:line="240" w:lineRule="auto"/>
              <w:rPr>
                <w:color w:val="cccccc"/>
              </w:rPr>
            </w:pPr>
            <w:sdt>
              <w:sdtPr>
                <w:tag w:val="goog_rdk_439"/>
              </w:sdtPr>
              <w:sdtContent>
                <w:r w:rsidDel="00000000" w:rsidR="00000000" w:rsidRPr="00000000">
                  <w:rPr>
                    <w:rFonts w:ascii="Arial Unicode MS" w:cs="Arial Unicode MS" w:eastAsia="Arial Unicode MS" w:hAnsi="Arial Unicode MS"/>
                    <w:color w:val="cccccc"/>
                    <w:rtl w:val="0"/>
                  </w:rPr>
                  <w:t xml:space="preserve">T1011_劇本3</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9">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A">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D">
            <w:pPr>
              <w:widowControl w:val="0"/>
              <w:spacing w:line="240" w:lineRule="auto"/>
              <w:rPr>
                <w:color w:val="cccccc"/>
              </w:rPr>
            </w:pPr>
            <w:sdt>
              <w:sdtPr>
                <w:tag w:val="goog_rdk_440"/>
              </w:sdtPr>
              <w:sdtContent>
                <w:r w:rsidDel="00000000" w:rsidR="00000000" w:rsidRPr="00000000">
                  <w:rPr>
                    <w:rFonts w:ascii="Arial Unicode MS" w:cs="Arial Unicode MS" w:eastAsia="Arial Unicode MS" w:hAnsi="Arial Unicode MS"/>
                    <w:color w:val="cccccc"/>
                    <w:rtl w:val="0"/>
                  </w:rPr>
                  <w:t xml:space="preserve">T1022_劇本1</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F">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0">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4">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5">
            <w:pPr>
              <w:widowControl w:val="0"/>
              <w:spacing w:line="240" w:lineRule="auto"/>
              <w:rPr>
                <w:color w:val="cccccc"/>
              </w:rPr>
            </w:pPr>
            <w:sdt>
              <w:sdtPr>
                <w:tag w:val="goog_rdk_441"/>
              </w:sdtPr>
              <w:sdtContent>
                <w:r w:rsidDel="00000000" w:rsidR="00000000" w:rsidRPr="00000000">
                  <w:rPr>
                    <w:rFonts w:ascii="Arial Unicode MS" w:cs="Arial Unicode MS" w:eastAsia="Arial Unicode MS" w:hAnsi="Arial Unicode MS"/>
                    <w:color w:val="cccccc"/>
                    <w:rtl w:val="0"/>
                  </w:rPr>
                  <w:t xml:space="preserve">T1022_劇本2</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D">
            <w:pPr>
              <w:widowControl w:val="0"/>
              <w:spacing w:line="240" w:lineRule="auto"/>
              <w:rPr>
                <w:color w:val="cccccc"/>
              </w:rPr>
            </w:pPr>
            <w:sdt>
              <w:sdtPr>
                <w:tag w:val="goog_rdk_442"/>
              </w:sdtPr>
              <w:sdtContent>
                <w:r w:rsidDel="00000000" w:rsidR="00000000" w:rsidRPr="00000000">
                  <w:rPr>
                    <w:rFonts w:ascii="Arial Unicode MS" w:cs="Arial Unicode MS" w:eastAsia="Arial Unicode MS" w:hAnsi="Arial Unicode MS"/>
                    <w:color w:val="cccccc"/>
                    <w:rtl w:val="0"/>
                  </w:rPr>
                  <w:t xml:space="preserve">T1022_劇本3</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5">
            <w:pPr>
              <w:widowControl w:val="0"/>
              <w:spacing w:line="240" w:lineRule="auto"/>
              <w:rPr>
                <w:color w:val="cccccc"/>
              </w:rPr>
            </w:pPr>
            <w:sdt>
              <w:sdtPr>
                <w:tag w:val="goog_rdk_443"/>
              </w:sdtPr>
              <w:sdtContent>
                <w:r w:rsidDel="00000000" w:rsidR="00000000" w:rsidRPr="00000000">
                  <w:rPr>
                    <w:rFonts w:ascii="Arial Unicode MS" w:cs="Arial Unicode MS" w:eastAsia="Arial Unicode MS" w:hAnsi="Arial Unicode MS"/>
                    <w:color w:val="cccccc"/>
                    <w:rtl w:val="0"/>
                  </w:rPr>
                  <w:t xml:space="preserve">T1022_劇本4</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D">
            <w:pPr>
              <w:widowControl w:val="0"/>
              <w:spacing w:line="240" w:lineRule="auto"/>
              <w:rPr>
                <w:color w:val="cccccc"/>
              </w:rPr>
            </w:pPr>
            <w:sdt>
              <w:sdtPr>
                <w:tag w:val="goog_rdk_444"/>
              </w:sdtPr>
              <w:sdtContent>
                <w:r w:rsidDel="00000000" w:rsidR="00000000" w:rsidRPr="00000000">
                  <w:rPr>
                    <w:rFonts w:ascii="Arial Unicode MS" w:cs="Arial Unicode MS" w:eastAsia="Arial Unicode MS" w:hAnsi="Arial Unicode MS"/>
                    <w:color w:val="cccccc"/>
                    <w:rtl w:val="0"/>
                  </w:rPr>
                  <w:t xml:space="preserve">T1033_劇本1</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E">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3">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5">
            <w:pPr>
              <w:widowControl w:val="0"/>
              <w:spacing w:line="240" w:lineRule="auto"/>
              <w:rPr>
                <w:color w:val="cccccc"/>
              </w:rPr>
            </w:pPr>
            <w:sdt>
              <w:sdtPr>
                <w:tag w:val="goog_rdk_445"/>
              </w:sdtPr>
              <w:sdtContent>
                <w:r w:rsidDel="00000000" w:rsidR="00000000" w:rsidRPr="00000000">
                  <w:rPr>
                    <w:rFonts w:ascii="Arial Unicode MS" w:cs="Arial Unicode MS" w:eastAsia="Arial Unicode MS" w:hAnsi="Arial Unicode MS"/>
                    <w:color w:val="cccccc"/>
                    <w:rtl w:val="0"/>
                  </w:rPr>
                  <w:t xml:space="preserve">T1044_劇本1</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D">
            <w:pPr>
              <w:widowControl w:val="0"/>
              <w:spacing w:line="240" w:lineRule="auto"/>
              <w:rPr>
                <w:color w:val="cccccc"/>
              </w:rPr>
            </w:pPr>
            <w:sdt>
              <w:sdtPr>
                <w:tag w:val="goog_rdk_446"/>
              </w:sdtPr>
              <w:sdtContent>
                <w:r w:rsidDel="00000000" w:rsidR="00000000" w:rsidRPr="00000000">
                  <w:rPr>
                    <w:rFonts w:ascii="Arial Unicode MS" w:cs="Arial Unicode MS" w:eastAsia="Arial Unicode MS" w:hAnsi="Arial Unicode MS"/>
                    <w:color w:val="cccccc"/>
                    <w:rtl w:val="0"/>
                  </w:rPr>
                  <w:t xml:space="preserve">T1044_劇本2</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5">
            <w:pPr>
              <w:widowControl w:val="0"/>
              <w:spacing w:line="240" w:lineRule="auto"/>
              <w:rPr>
                <w:color w:val="cccccc"/>
              </w:rPr>
            </w:pPr>
            <w:r w:rsidDel="00000000" w:rsidR="00000000" w:rsidRPr="00000000">
              <w:rPr>
                <w:color w:val="cccccc"/>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r>
    </w:tbl>
    <w:p w:rsidR="00000000" w:rsidDel="00000000" w:rsidP="00000000" w:rsidRDefault="00000000" w:rsidRPr="00000000" w14:paraId="000001ED">
      <w:pPr>
        <w:rPr>
          <w:color w:val="cccccc"/>
        </w:rPr>
      </w:pPr>
      <w:r w:rsidDel="00000000" w:rsidR="00000000" w:rsidRPr="00000000">
        <w:rPr>
          <w:rtl w:val="0"/>
        </w:rPr>
      </w:r>
    </w:p>
    <w:p w:rsidR="00000000" w:rsidDel="00000000" w:rsidP="00000000" w:rsidRDefault="00000000" w:rsidRPr="00000000" w14:paraId="000001EE">
      <w:pPr>
        <w:rPr>
          <w:color w:val="cccccc"/>
        </w:rPr>
      </w:pPr>
      <w:sdt>
        <w:sdtPr>
          <w:tag w:val="goog_rdk_447"/>
        </w:sdtPr>
        <w:sdtContent>
          <w:r w:rsidDel="00000000" w:rsidR="00000000" w:rsidRPr="00000000">
            <w:rPr>
              <w:rFonts w:ascii="Arial Unicode MS" w:cs="Arial Unicode MS" w:eastAsia="Arial Unicode MS" w:hAnsi="Arial Unicode MS"/>
              <w:color w:val="cccccc"/>
              <w:rtl w:val="0"/>
            </w:rPr>
            <w:t xml:space="preserve">最後在綜合比較三個模型和 rule-based 產生一個如下的表格：</w:t>
          </w:r>
        </w:sdtContent>
      </w:sdt>
      <w:r w:rsidDel="00000000" w:rsidR="00000000" w:rsidRPr="00000000">
        <w:rPr>
          <w:rtl w:val="0"/>
        </w:rPr>
      </w:r>
    </w:p>
    <w:p w:rsidR="00000000" w:rsidDel="00000000" w:rsidP="00000000" w:rsidRDefault="00000000" w:rsidRPr="00000000" w14:paraId="000001EF">
      <w:pPr>
        <w:rPr>
          <w:color w:val="cccccc"/>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
        <w:gridCol w:w="1806"/>
        <w:gridCol w:w="1806"/>
        <w:gridCol w:w="1806"/>
        <w:gridCol w:w="1806"/>
        <w:tblGridChange w:id="0">
          <w:tblGrid>
            <w:gridCol w:w="1805"/>
            <w:gridCol w:w="1806"/>
            <w:gridCol w:w="1806"/>
            <w:gridCol w:w="1806"/>
            <w:gridCol w:w="180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0">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color w:val="cccccc"/>
                <w:rtl w:val="0"/>
              </w:rPr>
              <w:t xml:space="preserve">FP</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color w:val="cccccc"/>
                <w:rtl w:val="0"/>
              </w:rPr>
              <w:t xml:space="preserve">Macro-Precision</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color w:val="cccccc"/>
                <w:rtl w:val="0"/>
              </w:rPr>
              <w:t xml:space="preserve">Macro-Recall</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color w:val="cccccc"/>
                <w:rtl w:val="0"/>
              </w:rPr>
              <w:t xml:space="preserve">Macro-F1-score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5">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color w:val="cccccc"/>
                <w:rtl w:val="0"/>
              </w:rPr>
              <w:t xml:space="preserve">Sigma Rule</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A">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color w:val="cccccc"/>
                <w:rtl w:val="0"/>
              </w:rPr>
              <w:t xml:space="preserve">MLP</w:t>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color w:val="cccccc"/>
                <w:rtl w:val="0"/>
              </w:rPr>
              <w:t xml:space="preserve">RNN</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4">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color w:val="cccccc"/>
                <w:rtl w:val="0"/>
              </w:rPr>
              <w:t xml:space="preserve">GAT</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pBdr>
                <w:top w:space="0" w:sz="0" w:val="nil"/>
                <w:left w:space="0" w:sz="0" w:val="nil"/>
                <w:bottom w:space="0" w:sz="0" w:val="nil"/>
                <w:right w:space="0" w:sz="0" w:val="nil"/>
                <w:between w:space="0" w:sz="0" w:val="nil"/>
              </w:pBdr>
              <w:spacing w:line="240" w:lineRule="auto"/>
              <w:rPr>
                <w:color w:val="cccccc"/>
              </w:rPr>
            </w:pPr>
            <w:r w:rsidDel="00000000" w:rsidR="00000000" w:rsidRPr="00000000">
              <w:rPr>
                <w:rtl w:val="0"/>
              </w:rPr>
            </w:r>
          </w:p>
        </w:tc>
      </w:tr>
    </w:tbl>
    <w:p w:rsidR="00000000" w:rsidDel="00000000" w:rsidP="00000000" w:rsidRDefault="00000000" w:rsidRPr="00000000" w14:paraId="00000209">
      <w:pPr>
        <w:rPr>
          <w:color w:val="cccccc"/>
        </w:rPr>
      </w:pPr>
      <w:r w:rsidDel="00000000" w:rsidR="00000000" w:rsidRPr="00000000">
        <w:rPr>
          <w:rtl w:val="0"/>
        </w:rPr>
      </w:r>
    </w:p>
    <w:p w:rsidR="00000000" w:rsidDel="00000000" w:rsidP="00000000" w:rsidRDefault="00000000" w:rsidRPr="00000000" w14:paraId="0000020A">
      <w:pPr>
        <w:rPr>
          <w:color w:val="cccccc"/>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3"/>
        <w:rPr/>
      </w:pPr>
      <w:bookmarkStart w:colFirst="0" w:colLast="0" w:name="_heading=h.yr9own19ofw0" w:id="22"/>
      <w:bookmarkEnd w:id="22"/>
      <w:sdt>
        <w:sdtPr>
          <w:tag w:val="goog_rdk_448"/>
        </w:sdtPr>
        <w:sdtContent>
          <w:r w:rsidDel="00000000" w:rsidR="00000000" w:rsidRPr="00000000">
            <w:rPr>
              <w:rFonts w:ascii="Arial Unicode MS" w:cs="Arial Unicode MS" w:eastAsia="Arial Unicode MS" w:hAnsi="Arial Unicode MS"/>
              <w:b w:val="1"/>
              <w:color w:val="cccccc"/>
              <w:sz w:val="28"/>
              <w:szCs w:val="28"/>
              <w:rtl w:val="0"/>
            </w:rPr>
            <w:t xml:space="preserve">觀察與發現</w:t>
          </w:r>
        </w:sdtContent>
      </w:sdt>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2"/>
        <w:rPr>
          <w:rFonts w:ascii="Arimo" w:cs="Arimo" w:eastAsia="Arimo" w:hAnsi="Arimo"/>
        </w:rPr>
      </w:pPr>
      <w:bookmarkStart w:colFirst="0" w:colLast="0" w:name="_heading=h.4q300yijt7qc" w:id="23"/>
      <w:bookmarkEnd w:id="23"/>
      <w:sdt>
        <w:sdtPr>
          <w:tag w:val="goog_rdk_449"/>
        </w:sdtPr>
        <w:sdtContent>
          <w:r w:rsidDel="00000000" w:rsidR="00000000" w:rsidRPr="00000000">
            <w:rPr>
              <w:rFonts w:ascii="Arial Unicode MS" w:cs="Arial Unicode MS" w:eastAsia="Arial Unicode MS" w:hAnsi="Arial Unicode MS"/>
              <w:rtl w:val="0"/>
            </w:rPr>
            <w:t xml:space="preserve">【Appendix 1 — 攻擊劇本對應到不同數量的三元組案例】 </w:t>
          </w:r>
        </w:sdtContent>
      </w:sdt>
    </w:p>
    <w:p w:rsidR="00000000" w:rsidDel="00000000" w:rsidP="00000000" w:rsidRDefault="00000000" w:rsidRPr="00000000" w14:paraId="0000020E">
      <w:pPr>
        <w:numPr>
          <w:ilvl w:val="0"/>
          <w:numId w:val="4"/>
        </w:numPr>
        <w:ind w:left="720" w:hanging="360"/>
        <w:rPr>
          <w:rFonts w:ascii="Arimo" w:cs="Arimo" w:eastAsia="Arimo" w:hAnsi="Arimo"/>
          <w:u w:val="none"/>
        </w:rPr>
      </w:pPr>
      <w:sdt>
        <w:sdtPr>
          <w:tag w:val="goog_rdk_450"/>
        </w:sdtPr>
        <w:sdtContent>
          <w:r w:rsidDel="00000000" w:rsidR="00000000" w:rsidRPr="00000000">
            <w:rPr>
              <w:rFonts w:ascii="Arial Unicode MS" w:cs="Arial Unicode MS" w:eastAsia="Arial Unicode MS" w:hAnsi="Arial Unicode MS"/>
              <w:rtl w:val="0"/>
            </w:rPr>
            <w:t xml:space="preserve">僅對應到「一個」三元組的劇本案例：圖A、圖B </w:t>
          </w:r>
        </w:sdtContent>
      </w:sdt>
    </w:p>
    <w:p w:rsidR="00000000" w:rsidDel="00000000" w:rsidP="00000000" w:rsidRDefault="00000000" w:rsidRPr="00000000" w14:paraId="0000020F">
      <w:pPr>
        <w:numPr>
          <w:ilvl w:val="0"/>
          <w:numId w:val="4"/>
        </w:numPr>
        <w:ind w:left="720" w:hanging="360"/>
        <w:rPr>
          <w:rFonts w:ascii="Arimo" w:cs="Arimo" w:eastAsia="Arimo" w:hAnsi="Arimo"/>
          <w:u w:val="none"/>
        </w:rPr>
      </w:pPr>
      <w:sdt>
        <w:sdtPr>
          <w:tag w:val="goog_rdk_451"/>
        </w:sdtPr>
        <w:sdtContent>
          <w:r w:rsidDel="00000000" w:rsidR="00000000" w:rsidRPr="00000000">
            <w:rPr>
              <w:rFonts w:ascii="Arial Unicode MS" w:cs="Arial Unicode MS" w:eastAsia="Arial Unicode MS" w:hAnsi="Arial Unicode MS"/>
              <w:rtl w:val="0"/>
            </w:rPr>
            <w:t xml:space="preserve">對應到「兩個」三元組的劇本案例：圖C、圖D</w:t>
          </w:r>
        </w:sdtContent>
      </w:sdt>
    </w:p>
    <w:p w:rsidR="00000000" w:rsidDel="00000000" w:rsidP="00000000" w:rsidRDefault="00000000" w:rsidRPr="00000000" w14:paraId="00000210">
      <w:pPr>
        <w:numPr>
          <w:ilvl w:val="0"/>
          <w:numId w:val="6"/>
        </w:numPr>
        <w:ind w:left="720" w:hanging="360"/>
        <w:rPr>
          <w:rFonts w:ascii="Arimo" w:cs="Arimo" w:eastAsia="Arimo" w:hAnsi="Arimo"/>
        </w:rPr>
      </w:pPr>
      <w:sdt>
        <w:sdtPr>
          <w:tag w:val="goog_rdk_452"/>
        </w:sdtPr>
        <w:sdtContent>
          <w:r w:rsidDel="00000000" w:rsidR="00000000" w:rsidRPr="00000000">
            <w:rPr>
              <w:rFonts w:ascii="Arial Unicode MS" w:cs="Arial Unicode MS" w:eastAsia="Arial Unicode MS" w:hAnsi="Arial Unicode MS"/>
              <w:rtl w:val="0"/>
            </w:rPr>
            <w:t xml:space="preserve">對應到「三個」三元組的劇本案例：圖E、圖F</w:t>
          </w:r>
        </w:sdtContent>
      </w:sdt>
    </w:p>
    <w:p w:rsidR="00000000" w:rsidDel="00000000" w:rsidP="00000000" w:rsidRDefault="00000000" w:rsidRPr="00000000" w14:paraId="00000211">
      <w:pPr>
        <w:numPr>
          <w:ilvl w:val="0"/>
          <w:numId w:val="6"/>
        </w:numPr>
        <w:ind w:left="720" w:hanging="360"/>
        <w:rPr>
          <w:rFonts w:ascii="Arimo" w:cs="Arimo" w:eastAsia="Arimo" w:hAnsi="Arimo"/>
        </w:rPr>
      </w:pPr>
      <w:sdt>
        <w:sdtPr>
          <w:tag w:val="goog_rdk_453"/>
        </w:sdtPr>
        <w:sdtContent>
          <w:r w:rsidDel="00000000" w:rsidR="00000000" w:rsidRPr="00000000">
            <w:rPr>
              <w:rFonts w:ascii="Arial Unicode MS" w:cs="Arial Unicode MS" w:eastAsia="Arial Unicode MS" w:hAnsi="Arial Unicode MS"/>
              <w:rtl w:val="0"/>
            </w:rPr>
            <w:t xml:space="preserve">對應到「多個」三元組的劇本案例：圖G、圖H</w:t>
          </w:r>
        </w:sdtContent>
      </w:sdt>
    </w:p>
    <w:p w:rsidR="00000000" w:rsidDel="00000000" w:rsidP="00000000" w:rsidRDefault="00000000" w:rsidRPr="00000000" w14:paraId="00000212">
      <w:pPr>
        <w:rPr>
          <w:rFonts w:ascii="Arimo" w:cs="Arimo" w:eastAsia="Arimo" w:hAnsi="Arimo"/>
        </w:rPr>
      </w:pPr>
      <w:r w:rsidDel="00000000" w:rsidR="00000000" w:rsidRPr="00000000">
        <w:rPr>
          <w:rtl w:val="0"/>
        </w:rPr>
      </w:r>
    </w:p>
    <w:p w:rsidR="00000000" w:rsidDel="00000000" w:rsidP="00000000" w:rsidRDefault="00000000" w:rsidRPr="00000000" w14:paraId="00000213">
      <w:pPr>
        <w:rPr>
          <w:rFonts w:ascii="Arimo" w:cs="Arimo" w:eastAsia="Arimo" w:hAnsi="Arimo"/>
        </w:rPr>
      </w:pPr>
      <w:r w:rsidDel="00000000" w:rsidR="00000000" w:rsidRPr="00000000">
        <w:rPr>
          <w:rFonts w:ascii="Arimo" w:cs="Arimo" w:eastAsia="Arimo" w:hAnsi="Arimo"/>
        </w:rPr>
        <w:drawing>
          <wp:inline distB="114300" distT="114300" distL="114300" distR="114300">
            <wp:extent cx="3443288" cy="872060"/>
            <wp:effectExtent b="0" l="0" r="0" t="0"/>
            <wp:docPr id="31"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3443288" cy="87206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rFonts w:ascii="Arimo" w:cs="Arimo" w:eastAsia="Arimo" w:hAnsi="Arimo"/>
        </w:rPr>
      </w:pPr>
      <w:sdt>
        <w:sdtPr>
          <w:tag w:val="goog_rdk_454"/>
        </w:sdtPr>
        <w:sdtContent>
          <w:r w:rsidDel="00000000" w:rsidR="00000000" w:rsidRPr="00000000">
            <w:rPr>
              <w:rFonts w:ascii="Arial Unicode MS" w:cs="Arial Unicode MS" w:eastAsia="Arial Unicode MS" w:hAnsi="Arial Unicode MS"/>
              <w:rtl w:val="0"/>
            </w:rPr>
            <w:t xml:space="preserve">圖A. 「一個」三元組的劇本案例 — T1016_921: Remote Host Ping。該劇本目標是利用 Ping 檢查遠端主機是否可訪問，進而達到 T1016 System Network Configuration Discovery 的技巧。</w:t>
          </w:r>
        </w:sdtContent>
      </w:sdt>
    </w:p>
    <w:p w:rsidR="00000000" w:rsidDel="00000000" w:rsidP="00000000" w:rsidRDefault="00000000" w:rsidRPr="00000000" w14:paraId="00000215">
      <w:pPr>
        <w:rPr>
          <w:rFonts w:ascii="Arimo" w:cs="Arimo" w:eastAsia="Arimo" w:hAnsi="Arimo"/>
        </w:rPr>
      </w:pPr>
      <w:r w:rsidDel="00000000" w:rsidR="00000000" w:rsidRPr="00000000">
        <w:rPr>
          <w:rFonts w:ascii="Arimo" w:cs="Arimo" w:eastAsia="Arimo" w:hAnsi="Arimo"/>
        </w:rPr>
        <w:drawing>
          <wp:inline distB="114300" distT="114300" distL="114300" distR="114300">
            <wp:extent cx="2462213" cy="838200"/>
            <wp:effectExtent b="0" l="0" r="0" t="0"/>
            <wp:docPr id="38"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2462213"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rFonts w:ascii="Arimo" w:cs="Arimo" w:eastAsia="Arimo" w:hAnsi="Arimo"/>
        </w:rPr>
      </w:pPr>
      <w:sdt>
        <w:sdtPr>
          <w:tag w:val="goog_rdk_455"/>
        </w:sdtPr>
        <w:sdtContent>
          <w:r w:rsidDel="00000000" w:rsidR="00000000" w:rsidRPr="00000000">
            <w:rPr>
              <w:rFonts w:ascii="Arial Unicode MS" w:cs="Arial Unicode MS" w:eastAsia="Arial Unicode MS" w:hAnsi="Arial Unicode MS"/>
              <w:rtl w:val="0"/>
            </w:rPr>
            <w:t xml:space="preserve">圖B. 「一個」三元組的劇本案例 — T1082_294: PowerShell version。該劇本目標是找出 PowerShell 的版本，進而達成 T1082 System Information Discovery 這個 Technique。</w:t>
          </w:r>
        </w:sdtContent>
      </w:sdt>
    </w:p>
    <w:p w:rsidR="00000000" w:rsidDel="00000000" w:rsidP="00000000" w:rsidRDefault="00000000" w:rsidRPr="00000000" w14:paraId="00000217">
      <w:pPr>
        <w:rPr>
          <w:rFonts w:ascii="Arimo" w:cs="Arimo" w:eastAsia="Arimo" w:hAnsi="Arimo"/>
        </w:rPr>
      </w:pPr>
      <w:r w:rsidDel="00000000" w:rsidR="00000000" w:rsidRPr="00000000">
        <w:rPr>
          <w:rFonts w:ascii="Arimo" w:cs="Arimo" w:eastAsia="Arimo" w:hAnsi="Arimo"/>
        </w:rPr>
        <w:drawing>
          <wp:inline distB="114300" distT="114300" distL="114300" distR="114300">
            <wp:extent cx="3862388" cy="1610397"/>
            <wp:effectExtent b="0" l="0" r="0" t="0"/>
            <wp:docPr id="53"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3862388" cy="1610397"/>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rFonts w:ascii="Arimo" w:cs="Arimo" w:eastAsia="Arimo" w:hAnsi="Arimo"/>
        </w:rPr>
      </w:pPr>
      <w:sdt>
        <w:sdtPr>
          <w:tag w:val="goog_rdk_456"/>
        </w:sdtPr>
        <w:sdtContent>
          <w:r w:rsidDel="00000000" w:rsidR="00000000" w:rsidRPr="00000000">
            <w:rPr>
              <w:rFonts w:ascii="Arial Unicode MS" w:cs="Arial Unicode MS" w:eastAsia="Arial Unicode MS" w:hAnsi="Arial Unicode MS"/>
              <w:rtl w:val="0"/>
            </w:rPr>
            <w:t xml:space="preserve">圖C. 「兩個」三元組的劇本案例 —</w:t>
          </w:r>
        </w:sdtContent>
      </w:sdt>
    </w:p>
    <w:p w:rsidR="00000000" w:rsidDel="00000000" w:rsidP="00000000" w:rsidRDefault="00000000" w:rsidRPr="00000000" w14:paraId="00000219">
      <w:pPr>
        <w:rPr>
          <w:rFonts w:ascii="Arimo" w:cs="Arimo" w:eastAsia="Arimo" w:hAnsi="Arimo"/>
        </w:rPr>
      </w:pPr>
      <w:sdt>
        <w:sdtPr>
          <w:tag w:val="goog_rdk_457"/>
        </w:sdtPr>
        <w:sdtContent>
          <w:r w:rsidDel="00000000" w:rsidR="00000000" w:rsidRPr="00000000">
            <w:rPr>
              <w:rFonts w:ascii="Arial Unicode MS" w:cs="Arial Unicode MS" w:eastAsia="Arial Unicode MS" w:hAnsi="Arial Unicode MS"/>
              <w:rtl w:val="0"/>
            </w:rPr>
            <w:t xml:space="preserve">T1036.004_1f0 Creating W32Time similar named service using sc。該劇本目標是偽照 Windows 的正規服務 W32Time，因此它利用 Service Control Manager(sc) 創建了相似命名的服務 –  win32times，該劇本可以達成 T1036.004</w:t>
            <w:tab/>
            <w:t xml:space="preserve"> Masquerading: Masquerade Task or Service 這個 Technique。</w:t>
          </w:r>
        </w:sdtContent>
      </w:sdt>
    </w:p>
    <w:p w:rsidR="00000000" w:rsidDel="00000000" w:rsidP="00000000" w:rsidRDefault="00000000" w:rsidRPr="00000000" w14:paraId="0000021A">
      <w:pPr>
        <w:rPr>
          <w:rFonts w:ascii="Arimo" w:cs="Arimo" w:eastAsia="Arimo" w:hAnsi="Arimo"/>
        </w:rPr>
      </w:pPr>
      <w:r w:rsidDel="00000000" w:rsidR="00000000" w:rsidRPr="00000000">
        <w:rPr>
          <w:rtl w:val="0"/>
        </w:rPr>
      </w:r>
    </w:p>
    <w:p w:rsidR="00000000" w:rsidDel="00000000" w:rsidP="00000000" w:rsidRDefault="00000000" w:rsidRPr="00000000" w14:paraId="0000021B">
      <w:pPr>
        <w:rPr>
          <w:rFonts w:ascii="Arimo" w:cs="Arimo" w:eastAsia="Arimo" w:hAnsi="Arimo"/>
        </w:rPr>
      </w:pPr>
      <w:r w:rsidDel="00000000" w:rsidR="00000000" w:rsidRPr="00000000">
        <w:rPr>
          <w:rFonts w:ascii="Arimo" w:cs="Arimo" w:eastAsia="Arimo" w:hAnsi="Arimo"/>
        </w:rPr>
        <w:drawing>
          <wp:inline distB="114300" distT="114300" distL="114300" distR="114300">
            <wp:extent cx="5731200" cy="889000"/>
            <wp:effectExtent b="0" l="0" r="0" t="0"/>
            <wp:docPr id="36"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rFonts w:ascii="Arimo" w:cs="Arimo" w:eastAsia="Arimo" w:hAnsi="Arimo"/>
        </w:rPr>
      </w:pPr>
      <w:sdt>
        <w:sdtPr>
          <w:tag w:val="goog_rdk_458"/>
        </w:sdtPr>
        <w:sdtContent>
          <w:r w:rsidDel="00000000" w:rsidR="00000000" w:rsidRPr="00000000">
            <w:rPr>
              <w:rFonts w:ascii="Arial Unicode MS" w:cs="Arial Unicode MS" w:eastAsia="Arial Unicode MS" w:hAnsi="Arial Unicode MS"/>
              <w:rtl w:val="0"/>
            </w:rPr>
            <w:t xml:space="preserve">圖D.「兩個」三元組的劇本案例 — T1564.003_9a2 Hide Artifacts: Hidden Window. 該劇本目標是利用 "-WindowStyle Hidden" 這個參數啟動 PowerShell，通過將 WindowStyle 參數設置為 “hidden” 來隱藏 PowerShell 視窗。執行時，隱藏的 PowerShell 視窗將啟動 calc.exe。該劇本可以達成 T1564.003 Hide Artifacts: Hidden Window 這個Technique。</w:t>
          </w:r>
        </w:sdtContent>
      </w:sdt>
    </w:p>
    <w:p w:rsidR="00000000" w:rsidDel="00000000" w:rsidP="00000000" w:rsidRDefault="00000000" w:rsidRPr="00000000" w14:paraId="0000021D">
      <w:pPr>
        <w:rPr>
          <w:rFonts w:ascii="Arimo" w:cs="Arimo" w:eastAsia="Arimo" w:hAnsi="Arimo"/>
        </w:rPr>
      </w:pPr>
      <w:r w:rsidDel="00000000" w:rsidR="00000000" w:rsidRPr="00000000">
        <w:rPr>
          <w:rtl w:val="0"/>
        </w:rPr>
      </w:r>
    </w:p>
    <w:p w:rsidR="00000000" w:rsidDel="00000000" w:rsidP="00000000" w:rsidRDefault="00000000" w:rsidRPr="00000000" w14:paraId="0000021E">
      <w:pPr>
        <w:rPr>
          <w:rFonts w:ascii="Arimo" w:cs="Arimo" w:eastAsia="Arimo" w:hAnsi="Arimo"/>
        </w:rPr>
      </w:pPr>
      <w:r w:rsidDel="00000000" w:rsidR="00000000" w:rsidRPr="00000000">
        <w:rPr>
          <w:rFonts w:ascii="Arimo" w:cs="Arimo" w:eastAsia="Arimo" w:hAnsi="Arimo"/>
        </w:rPr>
        <w:drawing>
          <wp:inline distB="114300" distT="114300" distL="114300" distR="114300">
            <wp:extent cx="3071813" cy="2240761"/>
            <wp:effectExtent b="0" l="0" r="0" t="0"/>
            <wp:docPr id="45"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3071813" cy="2240761"/>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rFonts w:ascii="Arimo" w:cs="Arimo" w:eastAsia="Arimo" w:hAnsi="Arimo"/>
        </w:rPr>
      </w:pPr>
      <w:sdt>
        <w:sdtPr>
          <w:tag w:val="goog_rdk_459"/>
        </w:sdtPr>
        <w:sdtContent>
          <w:r w:rsidDel="00000000" w:rsidR="00000000" w:rsidRPr="00000000">
            <w:rPr>
              <w:rFonts w:ascii="Arial Unicode MS" w:cs="Arial Unicode MS" w:eastAsia="Arial Unicode MS" w:hAnsi="Arial Unicode MS"/>
              <w:rtl w:val="0"/>
            </w:rPr>
            <w:t xml:space="preserve">圖E.「三個」三元組的劇本案例 — T1007_d6b  Identify system services. 該劇本利用 tasklist 列出正在執行的程序清單，再利用 Service Control Manager(sc) 將其轉換為預期結果並標準輸出。該劇本可以達成 T1007 System Service Discovery 這個 Technique。</w:t>
          </w:r>
        </w:sdtContent>
      </w:sdt>
    </w:p>
    <w:p w:rsidR="00000000" w:rsidDel="00000000" w:rsidP="00000000" w:rsidRDefault="00000000" w:rsidRPr="00000000" w14:paraId="00000220">
      <w:pPr>
        <w:rPr>
          <w:rFonts w:ascii="Arimo" w:cs="Arimo" w:eastAsia="Arimo" w:hAnsi="Arimo"/>
        </w:rPr>
      </w:pPr>
      <w:r w:rsidDel="00000000" w:rsidR="00000000" w:rsidRPr="00000000">
        <w:rPr>
          <w:rFonts w:ascii="Arimo" w:cs="Arimo" w:eastAsia="Arimo" w:hAnsi="Arimo"/>
        </w:rPr>
        <w:drawing>
          <wp:inline distB="114300" distT="114300" distL="114300" distR="114300">
            <wp:extent cx="4814888" cy="1148097"/>
            <wp:effectExtent b="0" l="0" r="0" t="0"/>
            <wp:docPr id="35"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4814888" cy="1148097"/>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rFonts w:ascii="Arimo" w:cs="Arimo" w:eastAsia="Arimo" w:hAnsi="Arimo"/>
        </w:rPr>
      </w:pPr>
      <w:sdt>
        <w:sdtPr>
          <w:tag w:val="goog_rdk_460"/>
        </w:sdtPr>
        <w:sdtContent>
          <w:r w:rsidDel="00000000" w:rsidR="00000000" w:rsidRPr="00000000">
            <w:rPr>
              <w:rFonts w:ascii="Arial Unicode MS" w:cs="Arial Unicode MS" w:eastAsia="Arial Unicode MS" w:hAnsi="Arial Unicode MS"/>
              <w:rtl w:val="0"/>
            </w:rPr>
            <w:t xml:space="preserve">圖F.「三個」三元組的劇本案例 — T1074.001_646  Create staging directory. 該劇本目標是建立一個可以暫存外洩數據的資料夾。該劇本可以達成 T1074.001</w:t>
            <w:tab/>
            <w:t xml:space="preserve">Data Staged: Local Data Staging [ref]這個 Technique。</w:t>
          </w:r>
        </w:sdtContent>
      </w:sdt>
    </w:p>
    <w:p w:rsidR="00000000" w:rsidDel="00000000" w:rsidP="00000000" w:rsidRDefault="00000000" w:rsidRPr="00000000" w14:paraId="00000222">
      <w:pPr>
        <w:rPr>
          <w:rFonts w:ascii="Arimo" w:cs="Arimo" w:eastAsia="Arimo" w:hAnsi="Arimo"/>
        </w:rPr>
      </w:pPr>
      <w:r w:rsidDel="00000000" w:rsidR="00000000" w:rsidRPr="00000000">
        <w:rPr>
          <w:rtl w:val="0"/>
        </w:rPr>
      </w:r>
    </w:p>
    <w:p w:rsidR="00000000" w:rsidDel="00000000" w:rsidP="00000000" w:rsidRDefault="00000000" w:rsidRPr="00000000" w14:paraId="00000223">
      <w:pPr>
        <w:rPr>
          <w:rFonts w:ascii="Arimo" w:cs="Arimo" w:eastAsia="Arimo" w:hAnsi="Arimo"/>
        </w:rPr>
      </w:pPr>
      <w:r w:rsidDel="00000000" w:rsidR="00000000" w:rsidRPr="00000000">
        <w:rPr>
          <w:rFonts w:ascii="Arimo" w:cs="Arimo" w:eastAsia="Arimo" w:hAnsi="Arimo"/>
        </w:rPr>
        <w:drawing>
          <wp:inline distB="114300" distT="114300" distL="114300" distR="114300">
            <wp:extent cx="5005388" cy="3201120"/>
            <wp:effectExtent b="0" l="0" r="0" t="0"/>
            <wp:docPr id="50"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005388" cy="320112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rFonts w:ascii="Arimo" w:cs="Arimo" w:eastAsia="Arimo" w:hAnsi="Arimo"/>
        </w:rPr>
      </w:pPr>
      <w:sdt>
        <w:sdtPr>
          <w:tag w:val="goog_rdk_461"/>
        </w:sdtPr>
        <w:sdtContent>
          <w:r w:rsidDel="00000000" w:rsidR="00000000" w:rsidRPr="00000000">
            <w:rPr>
              <w:rFonts w:ascii="Arial Unicode MS" w:cs="Arial Unicode MS" w:eastAsia="Arial Unicode MS" w:hAnsi="Arial Unicode MS"/>
              <w:rtl w:val="0"/>
            </w:rPr>
            <w:t xml:space="preserve">圖G 是對應到「18個」三元組的劇本案例，該劇本名為 BlackByte Ransomware Registry Changes - CMD，旨在模擬 BlackByte 勒索病毒執行三個步驟：關閉使用者帳戶控制 （UAC）遠端限制、開啟不同權限間網路連接功能、允許長檔名的存在讓檔案可以加密。該劇本可以達成 T1112 Modify Registry 這個 Technique。</w:t>
          </w:r>
        </w:sdtContent>
      </w:sdt>
    </w:p>
    <w:p w:rsidR="00000000" w:rsidDel="00000000" w:rsidP="00000000" w:rsidRDefault="00000000" w:rsidRPr="00000000" w14:paraId="00000225">
      <w:pPr>
        <w:rPr>
          <w:rFonts w:ascii="Arimo" w:cs="Arimo" w:eastAsia="Arimo" w:hAnsi="Arimo"/>
        </w:rPr>
      </w:pPr>
      <w:r w:rsidDel="00000000" w:rsidR="00000000" w:rsidRPr="00000000">
        <w:rPr>
          <w:rFonts w:ascii="Arimo" w:cs="Arimo" w:eastAsia="Arimo" w:hAnsi="Arimo"/>
        </w:rPr>
        <w:drawing>
          <wp:inline distB="114300" distT="114300" distL="114300" distR="114300">
            <wp:extent cx="5731200" cy="4216400"/>
            <wp:effectExtent b="0" l="0" r="0" t="0"/>
            <wp:docPr id="40"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731200" cy="4216400"/>
                    </a:xfrm>
                    <a:prstGeom prst="rect"/>
                    <a:ln/>
                  </pic:spPr>
                </pic:pic>
              </a:graphicData>
            </a:graphic>
          </wp:inline>
        </w:drawing>
      </w:r>
      <w:sdt>
        <w:sdtPr>
          <w:tag w:val="goog_rdk_462"/>
        </w:sdtPr>
        <w:sdtContent>
          <w:r w:rsidDel="00000000" w:rsidR="00000000" w:rsidRPr="00000000">
            <w:rPr>
              <w:rFonts w:ascii="Arial Unicode MS" w:cs="Arial Unicode MS" w:eastAsia="Arial Unicode MS" w:hAnsi="Arial Unicode MS"/>
              <w:rtl w:val="0"/>
            </w:rPr>
            <w:t xml:space="preserve">圖H 是對應到「150個」三元組的劇本案例，該劇本名為 Download and install PSTools by unzipping the file，該劇本會先下載 PSTools.zip 然後解壓縮，因此系統便會對 PSTools 檔案夾底下的所有檔案都做 CreateFile / WriteFile / ReadFile 等動作，假使 PSTools 檔案夾底下的檔案數量很多，那變會造成大量系統資源的互動，也就產生大量的三元組。</w:t>
          </w:r>
        </w:sdtContent>
      </w:sdt>
      <w:r w:rsidDel="00000000" w:rsidR="00000000" w:rsidRPr="00000000">
        <w:rPr>
          <w:rtl w:val="0"/>
        </w:rPr>
      </w:r>
    </w:p>
    <w:p w:rsidR="00000000" w:rsidDel="00000000" w:rsidP="00000000" w:rsidRDefault="00000000" w:rsidRPr="00000000" w14:paraId="00000226">
      <w:pPr>
        <w:pStyle w:val="Heading2"/>
        <w:rPr>
          <w:rFonts w:ascii="Arimo" w:cs="Arimo" w:eastAsia="Arimo" w:hAnsi="Arimo"/>
        </w:rPr>
      </w:pPr>
      <w:bookmarkStart w:colFirst="0" w:colLast="0" w:name="_heading=h.ydy9jp6gce13" w:id="24"/>
      <w:bookmarkEnd w:id="24"/>
      <w:sdt>
        <w:sdtPr>
          <w:tag w:val="goog_rdk_463"/>
        </w:sdtPr>
        <w:sdtContent>
          <w:r w:rsidDel="00000000" w:rsidR="00000000" w:rsidRPr="00000000">
            <w:rPr>
              <w:rFonts w:ascii="Arial Unicode MS" w:cs="Arial Unicode MS" w:eastAsia="Arial Unicode MS" w:hAnsi="Arial Unicode MS"/>
              <w:rtl w:val="0"/>
            </w:rPr>
            <w:t xml:space="preserve">【Appendix 2 — TransX Embedding 訓練過程】 </w:t>
          </w:r>
        </w:sdtContent>
      </w:sdt>
    </w:p>
    <w:p w:rsidR="00000000" w:rsidDel="00000000" w:rsidP="00000000" w:rsidRDefault="00000000" w:rsidRPr="00000000" w14:paraId="00000227">
      <w:pPr>
        <w:rPr/>
      </w:pPr>
      <w:r w:rsidDel="00000000" w:rsidR="00000000" w:rsidRPr="00000000">
        <w:rPr/>
        <w:drawing>
          <wp:inline distB="114300" distT="114300" distL="114300" distR="114300">
            <wp:extent cx="5731200" cy="4902200"/>
            <wp:effectExtent b="0" l="0" r="0" t="0"/>
            <wp:docPr id="34"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sdt>
        <w:sdtPr>
          <w:tag w:val="goog_rdk_464"/>
        </w:sdtPr>
        <w:sdtContent>
          <w:r w:rsidDel="00000000" w:rsidR="00000000" w:rsidRPr="00000000">
            <w:rPr>
              <w:rFonts w:ascii="Arial Unicode MS" w:cs="Arial Unicode MS" w:eastAsia="Arial Unicode MS" w:hAnsi="Arial Unicode MS"/>
              <w:rtl w:val="0"/>
            </w:rPr>
            <w:t xml:space="preserve">圖I. TransE、TransH、TransR 模型訓練過程，各模型的損失函數請見原始論文。</w:t>
          </w:r>
        </w:sdtContent>
      </w:sdt>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pStyle w:val="Heading2"/>
        <w:rPr/>
      </w:pPr>
      <w:bookmarkStart w:colFirst="0" w:colLast="0" w:name="_heading=h.26in1rg" w:id="25"/>
      <w:bookmarkEnd w:id="25"/>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pStyle w:val="Heading2"/>
        <w:rPr>
          <w:color w:val="b7b7b7"/>
        </w:rPr>
      </w:pPr>
      <w:bookmarkStart w:colFirst="0" w:colLast="0" w:name="_heading=h.mz9erj38l25t" w:id="26"/>
      <w:bookmarkEnd w:id="26"/>
      <w:sdt>
        <w:sdtPr>
          <w:tag w:val="goog_rdk_465"/>
        </w:sdtPr>
        <w:sdtContent>
          <w:r w:rsidDel="00000000" w:rsidR="00000000" w:rsidRPr="00000000">
            <w:rPr>
              <w:rFonts w:ascii="Arial Unicode MS" w:cs="Arial Unicode MS" w:eastAsia="Arial Unicode MS" w:hAnsi="Arial Unicode MS"/>
              <w:color w:val="b7b7b7"/>
              <w:rtl w:val="0"/>
            </w:rPr>
            <w:t xml:space="preserve">【Appendix for Sigma】 </w:t>
          </w:r>
        </w:sdtContent>
      </w:sdt>
      <w:r w:rsidDel="00000000" w:rsidR="00000000" w:rsidRPr="00000000">
        <w:rPr>
          <w:rtl w:val="0"/>
        </w:rPr>
      </w:r>
    </w:p>
    <w:p w:rsidR="00000000" w:rsidDel="00000000" w:rsidP="00000000" w:rsidRDefault="00000000" w:rsidRPr="00000000" w14:paraId="0000022D">
      <w:pPr>
        <w:rPr>
          <w:color w:val="b7b7b7"/>
        </w:rPr>
      </w:pPr>
      <w:r w:rsidDel="00000000" w:rsidR="00000000" w:rsidRPr="00000000">
        <w:rPr>
          <w:color w:val="b7b7b7"/>
        </w:rPr>
        <w:drawing>
          <wp:inline distB="114300" distT="114300" distL="114300" distR="114300">
            <wp:extent cx="5731200" cy="2374900"/>
            <wp:effectExtent b="0" l="0" r="0" t="0"/>
            <wp:docPr id="57"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731200" cy="2374900"/>
                    </a:xfrm>
                    <a:prstGeom prst="rect"/>
                    <a:ln/>
                  </pic:spPr>
                </pic:pic>
              </a:graphicData>
            </a:graphic>
          </wp:inline>
        </w:drawing>
      </w:r>
      <w:r w:rsidDel="00000000" w:rsidR="00000000" w:rsidRPr="00000000">
        <w:rPr>
          <w:rtl w:val="0"/>
        </w:rPr>
      </w:r>
    </w:p>
    <w:sdt>
      <w:sdtPr>
        <w:tag w:val="goog_rdk_469"/>
      </w:sdtPr>
      <w:sdtContent>
        <w:p w:rsidR="00000000" w:rsidDel="00000000" w:rsidP="00000000" w:rsidRDefault="00000000" w:rsidRPr="00000000" w14:paraId="0000022E">
          <w:pPr>
            <w:rPr>
              <w:ins w:author="sunny" w:id="2" w:date="2023-07-24T08:19:30Z"/>
              <w:color w:val="ff0000"/>
              <w:rPrChange w:author="sunny" w:id="3" w:date="2023-07-24T08:19:30Z">
                <w:rPr>
                  <w:color w:val="b7b7b7"/>
                </w:rPr>
              </w:rPrChange>
            </w:rPr>
          </w:pPr>
          <w:sdt>
            <w:sdtPr>
              <w:tag w:val="goog_rdk_467"/>
            </w:sdtPr>
            <w:sdtContent>
              <w:ins w:author="sunny" w:id="2" w:date="2023-07-24T08:19:30Z"/>
              <w:sdt>
                <w:sdtPr>
                  <w:tag w:val="goog_rdk_468"/>
                </w:sdtPr>
                <w:sdtContent>
                  <w:ins w:author="sunny" w:id="2" w:date="2023-07-24T08:19:30Z">
                    <w:r w:rsidDel="00000000" w:rsidR="00000000" w:rsidRPr="00000000">
                      <w:rPr>
                        <w:rtl w:val="0"/>
                      </w:rPr>
                    </w:r>
                  </w:ins>
                </w:sdtContent>
              </w:sdt>
              <w:ins w:author="sunny" w:id="2" w:date="2023-07-24T08:19:30Z">
                <w:bookmarkStart w:colFirst="0" w:colLast="0" w:name="_heading=h.lnxbz9" w:id="27"/>
                <w:bookmarkEnd w:id="27"/>
              </w:ins>
            </w:sdtContent>
          </w:sdt>
        </w:p>
      </w:sdtContent>
    </w:sdt>
    <w:sdt>
      <w:sdtPr>
        <w:tag w:val="goog_rdk_473"/>
      </w:sdtPr>
      <w:sdtContent>
        <w:p w:rsidR="00000000" w:rsidDel="00000000" w:rsidP="00000000" w:rsidRDefault="00000000" w:rsidRPr="00000000" w14:paraId="0000022F">
          <w:pPr>
            <w:rPr>
              <w:color w:val="ff0000"/>
              <w:rPrChange w:author="sunny" w:id="3" w:date="2023-07-24T08:19:30Z">
                <w:rPr>
                  <w:color w:val="b7b7b7"/>
                </w:rPr>
              </w:rPrChange>
            </w:rPr>
          </w:pPr>
          <w:sdt>
            <w:sdtPr>
              <w:tag w:val="goog_rdk_470"/>
            </w:sdtPr>
            <w:sdtContent>
              <w:ins w:author="sunny" w:id="2" w:date="2023-07-24T08:19:30Z"/>
              <w:sdt>
                <w:sdtPr>
                  <w:tag w:val="goog_rdk_471"/>
                </w:sdtPr>
                <w:sdtContent>
                  <w:ins w:author="sunny" w:id="2" w:date="2023-07-24T08:19:30Z">
                    <w:r w:rsidDel="00000000" w:rsidR="00000000" w:rsidRPr="00000000">
                      <w:rPr>
                        <w:color w:val="ff0000"/>
                        <w:rtl w:val="0"/>
                        <w:rPrChange w:author="sunny" w:id="3" w:date="2023-07-24T08:19:30Z">
                          <w:rPr>
                            <w:color w:val="b7b7b7"/>
                          </w:rPr>
                        </w:rPrChange>
                      </w:rPr>
                      <w:t xml:space="preserve">（以下我先不看，因為光事前面的部份，你必須先將其內容補齊）</w:t>
                    </w:r>
                  </w:ins>
                </w:sdtContent>
              </w:sdt>
              <w:ins w:author="sunny" w:id="2" w:date="2023-07-24T08:19:30Z"/>
            </w:sdtContent>
          </w:sdt>
          <w:sdt>
            <w:sdtPr>
              <w:tag w:val="goog_rdk_472"/>
            </w:sdtPr>
            <w:sdtContent>
              <w:r w:rsidDel="00000000" w:rsidR="00000000" w:rsidRPr="00000000">
                <w:rPr>
                  <w:rtl w:val="0"/>
                </w:rPr>
              </w:r>
            </w:sdtContent>
          </w:sdt>
        </w:p>
      </w:sdtContent>
    </w:sdt>
    <w:p w:rsidR="00000000" w:rsidDel="00000000" w:rsidP="00000000" w:rsidRDefault="00000000" w:rsidRPr="00000000" w14:paraId="00000230">
      <w:pPr>
        <w:pStyle w:val="Heading3"/>
        <w:rPr>
          <w:color w:val="b7b7b7"/>
        </w:rPr>
      </w:pPr>
      <w:bookmarkStart w:colFirst="0" w:colLast="0" w:name="_heading=h.35nkun2" w:id="28"/>
      <w:bookmarkEnd w:id="28"/>
      <w:sdt>
        <w:sdtPr>
          <w:tag w:val="goog_rdk_474"/>
        </w:sdtPr>
        <w:sdtContent>
          <w:r w:rsidDel="00000000" w:rsidR="00000000" w:rsidRPr="00000000">
            <w:rPr>
              <w:rFonts w:ascii="Arial Unicode MS" w:cs="Arial Unicode MS" w:eastAsia="Arial Unicode MS" w:hAnsi="Arial Unicode MS"/>
              <w:color w:val="b7b7b7"/>
              <w:rtl w:val="0"/>
            </w:rPr>
            <w:t xml:space="preserve">【適應性(Lack of Adaptability)】</w:t>
          </w:r>
        </w:sdtContent>
      </w:sdt>
      <w:r w:rsidDel="00000000" w:rsidR="00000000" w:rsidRPr="00000000">
        <w:rPr>
          <w:rtl w:val="0"/>
        </w:rPr>
      </w:r>
    </w:p>
    <w:p w:rsidR="00000000" w:rsidDel="00000000" w:rsidP="00000000" w:rsidRDefault="00000000" w:rsidRPr="00000000" w14:paraId="00000231">
      <w:pPr>
        <w:rPr>
          <w:color w:val="b7b7b7"/>
        </w:rPr>
      </w:pPr>
      <w:sdt>
        <w:sdtPr>
          <w:tag w:val="goog_rdk_475"/>
        </w:sdtPr>
        <w:sdtContent>
          <w:r w:rsidDel="00000000" w:rsidR="00000000" w:rsidRPr="00000000">
            <w:rPr>
              <w:rFonts w:ascii="Arial Unicode MS" w:cs="Arial Unicode MS" w:eastAsia="Arial Unicode MS" w:hAnsi="Arial Unicode MS"/>
              <w:color w:val="b7b7b7"/>
              <w:rtl w:val="0"/>
            </w:rPr>
            <w:t xml:space="preserve">由這個例子可以觀察到，Sigma Rule 雖然可以偵測到 T1112 其中的 11 個 Attack Patterns，但第一個 Attack Pattern - Change Powershell Execution Policy to Bypass 它沒偵測不到。這有可能是因為 Change Powershell Execution Policy to Bypass  是一個新型的攻擊手法，只要定義 rule 的專家未看過這個攻擊方式，就沒辦法定義這個規則。</w:t>
          </w:r>
        </w:sdtContent>
      </w:sdt>
      <w:r w:rsidDel="00000000" w:rsidR="00000000" w:rsidRPr="00000000">
        <w:rPr>
          <w:rtl w:val="0"/>
        </w:rPr>
      </w:r>
    </w:p>
    <w:p w:rsidR="00000000" w:rsidDel="00000000" w:rsidP="00000000" w:rsidRDefault="00000000" w:rsidRPr="00000000" w14:paraId="00000232">
      <w:pPr>
        <w:rPr>
          <w:color w:val="b7b7b7"/>
        </w:rPr>
      </w:pPr>
      <w:r w:rsidDel="00000000" w:rsidR="00000000" w:rsidRPr="00000000">
        <w:rPr>
          <w:rtl w:val="0"/>
        </w:rPr>
      </w:r>
    </w:p>
    <w:p w:rsidR="00000000" w:rsidDel="00000000" w:rsidP="00000000" w:rsidRDefault="00000000" w:rsidRPr="00000000" w14:paraId="00000233">
      <w:pPr>
        <w:pStyle w:val="Heading3"/>
        <w:rPr>
          <w:color w:val="b7b7b7"/>
        </w:rPr>
      </w:pPr>
      <w:bookmarkStart w:colFirst="0" w:colLast="0" w:name="_heading=h.1ksv4uv" w:id="29"/>
      <w:bookmarkEnd w:id="29"/>
      <w:sdt>
        <w:sdtPr>
          <w:tag w:val="goog_rdk_476"/>
        </w:sdtPr>
        <w:sdtContent>
          <w:r w:rsidDel="00000000" w:rsidR="00000000" w:rsidRPr="00000000">
            <w:rPr>
              <w:rFonts w:ascii="Arial Unicode MS" w:cs="Arial Unicode MS" w:eastAsia="Arial Unicode MS" w:hAnsi="Arial Unicode MS"/>
              <w:color w:val="b7b7b7"/>
              <w:rtl w:val="0"/>
            </w:rPr>
            <w:t xml:space="preserve">【侷限性(Incompleteness)】</w:t>
          </w:r>
        </w:sdtContent>
      </w:sdt>
      <w:r w:rsidDel="00000000" w:rsidR="00000000" w:rsidRPr="00000000">
        <w:rPr>
          <w:rtl w:val="0"/>
        </w:rPr>
      </w:r>
    </w:p>
    <w:p w:rsidR="00000000" w:rsidDel="00000000" w:rsidP="00000000" w:rsidRDefault="00000000" w:rsidRPr="00000000" w14:paraId="00000234">
      <w:pPr>
        <w:rPr>
          <w:color w:val="b7b7b7"/>
        </w:rPr>
      </w:pPr>
      <w:sdt>
        <w:sdtPr>
          <w:tag w:val="goog_rdk_477"/>
        </w:sdtPr>
        <w:sdtContent>
          <w:r w:rsidDel="00000000" w:rsidR="00000000" w:rsidRPr="00000000">
            <w:rPr>
              <w:rFonts w:ascii="Arial Unicode MS" w:cs="Arial Unicode MS" w:eastAsia="Arial Unicode MS" w:hAnsi="Arial Unicode MS"/>
              <w:color w:val="b7b7b7"/>
              <w:rtl w:val="0"/>
            </w:rPr>
            <w:t xml:space="preserve">第二個觀察是，rule-based 的偵測方式大多只能偵測到該攻擊部分的事件，舉第二個 Attack Pattern: Activate Windows NoPropertiesMyDocuments Group Policy Feature 來說，要完成該手法應該會需要 3 個事件，但 Sigma Rule 卻只偵測出 1 個事件。</w:t>
          </w:r>
        </w:sdtContent>
      </w:sdt>
      <w:r w:rsidDel="00000000" w:rsidR="00000000" w:rsidRPr="00000000">
        <w:rPr>
          <w:rtl w:val="0"/>
        </w:rPr>
      </w:r>
    </w:p>
    <w:p w:rsidR="00000000" w:rsidDel="00000000" w:rsidP="00000000" w:rsidRDefault="00000000" w:rsidRPr="00000000" w14:paraId="00000235">
      <w:pPr>
        <w:rPr>
          <w:color w:val="b7b7b7"/>
        </w:rPr>
      </w:pPr>
      <w:r w:rsidDel="00000000" w:rsidR="00000000" w:rsidRPr="00000000">
        <w:rPr>
          <w:rtl w:val="0"/>
        </w:rPr>
      </w:r>
    </w:p>
    <w:p w:rsidR="00000000" w:rsidDel="00000000" w:rsidP="00000000" w:rsidRDefault="00000000" w:rsidRPr="00000000" w14:paraId="00000236">
      <w:pPr>
        <w:rPr>
          <w:color w:val="b7b7b7"/>
        </w:rPr>
      </w:pPr>
      <w:sdt>
        <w:sdtPr>
          <w:tag w:val="goog_rdk_478"/>
        </w:sdtPr>
        <w:sdtContent>
          <w:r w:rsidDel="00000000" w:rsidR="00000000" w:rsidRPr="00000000">
            <w:rPr>
              <w:rFonts w:ascii="Arial Unicode MS" w:cs="Arial Unicode MS" w:eastAsia="Arial Unicode MS" w:hAnsi="Arial Unicode MS"/>
              <w:color w:val="b7b7b7"/>
              <w:rtl w:val="0"/>
            </w:rPr>
            <w:t xml:space="preserve">去追朔原因的話會發現，</w:t>
          </w:r>
        </w:sdtContent>
      </w:sdt>
      <w:r w:rsidDel="00000000" w:rsidR="00000000" w:rsidRPr="00000000">
        <w:rPr>
          <w:rtl w:val="0"/>
        </w:rPr>
      </w:r>
    </w:p>
    <w:p w:rsidR="00000000" w:rsidDel="00000000" w:rsidP="00000000" w:rsidRDefault="00000000" w:rsidRPr="00000000" w14:paraId="00000237">
      <w:pPr>
        <w:rPr>
          <w:color w:val="b7b7b7"/>
        </w:rPr>
      </w:pPr>
      <w:r w:rsidDel="00000000" w:rsidR="00000000" w:rsidRPr="00000000">
        <w:rPr>
          <w:rtl w:val="0"/>
        </w:rPr>
      </w:r>
    </w:p>
    <w:p w:rsidR="00000000" w:rsidDel="00000000" w:rsidP="00000000" w:rsidRDefault="00000000" w:rsidRPr="00000000" w14:paraId="00000238">
      <w:pPr>
        <w:rPr>
          <w:color w:val="b7b7b7"/>
        </w:rPr>
      </w:pPr>
      <w:sdt>
        <w:sdtPr>
          <w:tag w:val="goog_rdk_479"/>
        </w:sdtPr>
        <w:sdtContent>
          <w:r w:rsidDel="00000000" w:rsidR="00000000" w:rsidRPr="00000000">
            <w:rPr>
              <w:rFonts w:ascii="Arial Unicode MS" w:cs="Arial Unicode MS" w:eastAsia="Arial Unicode MS" w:hAnsi="Arial Unicode MS"/>
              <w:color w:val="b7b7b7"/>
              <w:rtl w:val="0"/>
            </w:rPr>
            <w:t xml:space="preserve">規則是寫說如果登陸鍵是以 </w:t>
          </w:r>
        </w:sdtContent>
      </w:sdt>
      <w:r w:rsidDel="00000000" w:rsidR="00000000" w:rsidRPr="00000000">
        <w:rPr>
          <w:i w:val="1"/>
          <w:color w:val="b7b7b7"/>
          <w:shd w:fill="efefef" w:val="clear"/>
          <w:rtl w:val="0"/>
        </w:rPr>
        <w:t xml:space="preserve">SOFTWARE\Microsoft\Windows\CurrentVersion\Policies\Explorer\NoPropertiesMyDocuments</w:t>
      </w:r>
      <w:sdt>
        <w:sdtPr>
          <w:tag w:val="goog_rdk_480"/>
        </w:sdtPr>
        <w:sdtContent>
          <w:r w:rsidDel="00000000" w:rsidR="00000000" w:rsidRPr="00000000">
            <w:rPr>
              <w:rFonts w:ascii="Arial Unicode MS" w:cs="Arial Unicode MS" w:eastAsia="Arial Unicode MS" w:hAnsi="Arial Unicode MS"/>
              <w:color w:val="b7b7b7"/>
              <w:rtl w:val="0"/>
            </w:rPr>
            <w:t xml:space="preserve"> 結尾且執行動作(operation)是 RegSetValue 的話就是 alert。</w:t>
          </w:r>
        </w:sdtContent>
      </w:sdt>
      <w:r w:rsidDel="00000000" w:rsidR="00000000" w:rsidRPr="00000000">
        <w:rPr>
          <w:rtl w:val="0"/>
        </w:rPr>
      </w:r>
    </w:p>
    <w:p w:rsidR="00000000" w:rsidDel="00000000" w:rsidP="00000000" w:rsidRDefault="00000000" w:rsidRPr="00000000" w14:paraId="00000239">
      <w:pPr>
        <w:rPr>
          <w:color w:val="b7b7b7"/>
        </w:rPr>
      </w:pPr>
      <w:r w:rsidDel="00000000" w:rsidR="00000000" w:rsidRPr="00000000">
        <w:rPr>
          <w:rtl w:val="0"/>
        </w:rPr>
      </w:r>
    </w:p>
    <w:p w:rsidR="00000000" w:rsidDel="00000000" w:rsidP="00000000" w:rsidRDefault="00000000" w:rsidRPr="00000000" w14:paraId="0000023A">
      <w:pPr>
        <w:rPr>
          <w:color w:val="b7b7b7"/>
        </w:rPr>
      </w:pPr>
      <w:sdt>
        <w:sdtPr>
          <w:tag w:val="goog_rdk_481"/>
        </w:sdtPr>
        <w:sdtContent>
          <w:r w:rsidDel="00000000" w:rsidR="00000000" w:rsidRPr="00000000">
            <w:rPr>
              <w:rFonts w:ascii="Arial Unicode MS" w:cs="Arial Unicode MS" w:eastAsia="Arial Unicode MS" w:hAnsi="Arial Unicode MS"/>
              <w:color w:val="b7b7b7"/>
              <w:rtl w:val="0"/>
            </w:rPr>
            <w:t xml:space="preserve">實際上，如下表所示，事件3有符合這個規則，但事件1和事件2，也就是創建程序以及取得登錄檔的這兩個登錄檔就沒有被偵測到。</w:t>
          </w:r>
        </w:sdtContent>
      </w:sdt>
      <w:r w:rsidDel="00000000" w:rsidR="00000000" w:rsidRPr="00000000">
        <w:rPr>
          <w:rtl w:val="0"/>
        </w:rPr>
      </w:r>
    </w:p>
    <w:p w:rsidR="00000000" w:rsidDel="00000000" w:rsidP="00000000" w:rsidRDefault="00000000" w:rsidRPr="00000000" w14:paraId="0000023B">
      <w:pPr>
        <w:rPr>
          <w:color w:val="b7b7b7"/>
        </w:rPr>
      </w:pPr>
      <w:r w:rsidDel="00000000" w:rsidR="00000000" w:rsidRPr="00000000">
        <w:rPr>
          <w:color w:val="b7b7b7"/>
        </w:rPr>
        <w:drawing>
          <wp:inline distB="114300" distT="114300" distL="114300" distR="114300">
            <wp:extent cx="5731200" cy="1130300"/>
            <wp:effectExtent b="0" l="0" r="0" t="0"/>
            <wp:docPr id="58"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pStyle w:val="Heading2"/>
        <w:rPr/>
      </w:pPr>
      <w:bookmarkStart w:colFirst="0" w:colLast="0" w:name="_heading=h.koyepnqj9cas" w:id="30"/>
      <w:bookmarkEnd w:id="30"/>
      <w:sdt>
        <w:sdtPr>
          <w:tag w:val="goog_rdk_482"/>
        </w:sdtPr>
        <w:sdtContent>
          <w:r w:rsidDel="00000000" w:rsidR="00000000" w:rsidRPr="00000000">
            <w:rPr>
              <w:rFonts w:ascii="Arial Unicode MS" w:cs="Arial Unicode MS" w:eastAsia="Arial Unicode MS" w:hAnsi="Arial Unicode MS"/>
              <w:rtl w:val="0"/>
            </w:rPr>
            <w:t xml:space="preserve">【Reference】 </w:t>
          </w:r>
        </w:sdtContent>
      </w:sdt>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X. Han, T. Pasquier, and M. Seltzer, “Provenance-based intrusion detection: opportunities and challenges,” in 10th USENIX Work- shop on the Theory and Practice of Provenance (TaPP 2018), 2018.</w:t>
      </w:r>
      <w:r w:rsidDel="00000000" w:rsidR="00000000" w:rsidRPr="00000000">
        <w:rPr>
          <w:color w:val="1155cc"/>
          <w:rtl w:val="0"/>
        </w:rPr>
        <w:t xml:space="preserve">[1]</w:t>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G. Jenkinson, L. Carata, T. Bytheway, R. Sohan, R. N. Watson, J. Anderson, B. Kidney, A. Strnad, A. Thomas, and G. Neville-Neil, “Applying provenance in {APT} monitoring and analysis: Prac- tical challenges for scalable, efficient and trustworthy distributed provenance,” in 9th USENIX Workshop on the Theory and Practice of Provenance (TaPP 2017), 2017.</w:t>
      </w:r>
      <w:r w:rsidDel="00000000" w:rsidR="00000000" w:rsidRPr="00000000">
        <w:rPr>
          <w:color w:val="1155cc"/>
          <w:rtl w:val="0"/>
        </w:rPr>
        <w:t xml:space="preserve">[2]</w:t>
      </w: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X. Han, T. Pasquier, A. Bates, J. Mickens, and M. Seltzer, “Uni- corn: Runtime provenance-based detector for advanced persistent threats,” arXiv preprint arXiv:2001.01525, 2020.</w:t>
      </w:r>
      <w:r w:rsidDel="00000000" w:rsidR="00000000" w:rsidRPr="00000000">
        <w:rPr>
          <w:color w:val="1155cc"/>
          <w:rtl w:val="0"/>
        </w:rPr>
        <w:t xml:space="preserve">[3]</w:t>
      </w: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M. N. Hossain, S. M. Milajerdi, J. Wang, B. Eshete, R. Gjomemo, R. Sekar, S. Stoller, and V. Venkatakrishnan, “{SLEUTH}: Real- time attack scenario reconstruction from {COTS} audit data,” in 26th USENIX Security Symposium (USENIX Security 17), 2017, pp. 487–504.</w:t>
      </w:r>
      <w:r w:rsidDel="00000000" w:rsidR="00000000" w:rsidRPr="00000000">
        <w:rPr>
          <w:color w:val="1155cc"/>
          <w:rtl w:val="0"/>
        </w:rPr>
        <w:t xml:space="preserve">[4]</w:t>
      </w: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color w:val="0000ff"/>
        </w:rPr>
      </w:pPr>
      <w:r w:rsidDel="00000000" w:rsidR="00000000" w:rsidRPr="00000000">
        <w:rPr>
          <w:rtl w:val="0"/>
        </w:rPr>
        <w:t xml:space="preserve">S. M. Milajerdi, R. Gjomemo, B. Eshete, R. Sekar, and V. Venkatakr- ishnan, “Holmes: real-time apt detection through correlation of suspicious information flows,” in 2019 IEEE Symposium on Security and Privacy (SP). IEEE, 2019, pp. 1137–1152.</w:t>
      </w:r>
      <w:r w:rsidDel="00000000" w:rsidR="00000000" w:rsidRPr="00000000">
        <w:rPr>
          <w:color w:val="0000ff"/>
          <w:rtl w:val="0"/>
        </w:rPr>
        <w:t xml:space="preserve">[5]</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color w:val="0000ff"/>
        </w:rPr>
      </w:pPr>
      <w:r w:rsidDel="00000000" w:rsidR="00000000" w:rsidRPr="00000000">
        <w:rPr>
          <w:rtl w:val="0"/>
        </w:rPr>
        <w:t xml:space="preserve">W. U. Hassan, A. Bates and D. Marino, "Tactical Provenance Analysis for Endpoint Detection and Response Systems," 2020 IEEE Symposium on Security and Privacy (SP), San Francisco, CA, USA, 2020, pp. 1172-1189, doi: 10.1109/SP40000.2020.00096.</w:t>
      </w:r>
      <w:r w:rsidDel="00000000" w:rsidR="00000000" w:rsidRPr="00000000">
        <w:rPr>
          <w:color w:val="0000ff"/>
          <w:rtl w:val="0"/>
        </w:rPr>
        <w:t xml:space="preserve">[6]</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Bibek Bhattarai, H. Howie Huang: “SteinerLog: Prize Collecting the Audit Logs for Threat Hunting on Enterprise Network“. AsiaCCS 2022: 97-108</w:t>
      </w:r>
      <w:r w:rsidDel="00000000" w:rsidR="00000000" w:rsidRPr="00000000">
        <w:rPr>
          <w:color w:val="0000ff"/>
          <w:rtl w:val="0"/>
        </w:rPr>
        <w:t xml:space="preserve">[7]</w:t>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Zhu, Tiantian et al. “APTSHIELD: A Stable, Efficient and Real-time APT Detection System for Linux Hosts.” ArXiv abs/2112.09008 (2021): n. pag.</w:t>
      </w:r>
      <w:r w:rsidDel="00000000" w:rsidR="00000000" w:rsidRPr="00000000">
        <w:rPr>
          <w:color w:val="0000ff"/>
          <w:rtl w:val="0"/>
        </w:rPr>
        <w:t xml:space="preserve">[8]</w:t>
      </w: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T. Yadav and A. Rao, “Technical aspects of cyber kill chain in: International symposium on security in computing and commu- nication, 438–452,” 2015.</w:t>
      </w:r>
      <w:r w:rsidDel="00000000" w:rsidR="00000000" w:rsidRPr="00000000">
        <w:rPr>
          <w:color w:val="0000ff"/>
          <w:rtl w:val="0"/>
        </w:rPr>
        <w:t xml:space="preserve">[9]</w:t>
      </w: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M. ATT&amp;CK, “Mitre att&amp;ck,” URL: https://attack. mitre. org, 2021.</w:t>
      </w:r>
      <w:r w:rsidDel="00000000" w:rsidR="00000000" w:rsidRPr="00000000">
        <w:rPr>
          <w:color w:val="0000ff"/>
          <w:rtl w:val="0"/>
        </w:rPr>
        <w:t xml:space="preserve">[10]</w:t>
      </w: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color w:val="0000ff"/>
        </w:rPr>
      </w:pPr>
      <w:r w:rsidDel="00000000" w:rsidR="00000000" w:rsidRPr="00000000">
        <w:rPr>
          <w:rtl w:val="0"/>
        </w:rPr>
        <w:t xml:space="preserve">X. Han, T. Pasquier, A. Bates, J. Mickens, and M. Seltzer, “Uni- corn: Runtime provenance-based detector for advanced persistent threats,” arXiv preprint arXiv:2001.01525, 2020.</w:t>
      </w:r>
      <w:r w:rsidDel="00000000" w:rsidR="00000000" w:rsidRPr="00000000">
        <w:rPr>
          <w:color w:val="0000ff"/>
          <w:rtl w:val="0"/>
        </w:rPr>
        <w:t xml:space="preserve">[11]</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color w:val="0000ff"/>
        </w:rPr>
      </w:pPr>
      <w:r w:rsidDel="00000000" w:rsidR="00000000" w:rsidRPr="00000000">
        <w:rPr>
          <w:rtl w:val="0"/>
        </w:rPr>
        <w:t xml:space="preserve">Abdulellah Alsaheel, et al. "ATLAS: A Sequence-based Learning Approach for Attack Investigation." 30th USENIX Security Symposium (USENIX Security 21). USENIX Association, 2021.</w:t>
      </w:r>
      <w:r w:rsidDel="00000000" w:rsidR="00000000" w:rsidRPr="00000000">
        <w:rPr>
          <w:color w:val="0000ff"/>
          <w:rtl w:val="0"/>
        </w:rPr>
        <w:t xml:space="preserve">[12]</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color w:val="0000ff"/>
        </w:rPr>
      </w:pPr>
      <w:r w:rsidDel="00000000" w:rsidR="00000000" w:rsidRPr="00000000">
        <w:rPr>
          <w:rtl w:val="0"/>
        </w:rPr>
        <w:t xml:space="preserve">J. Zengy et al., "SHADEWATCHER: Recommendation-guided Cyber Threat Analysis using System Audit Records," 2022 IEEE Symposium on Security and Privacy (SP), San Francisco, CA, USA, 2022, pp. 489-506, doi: 10.1109/SP46214.2022.9833669.</w:t>
      </w:r>
      <w:r w:rsidDel="00000000" w:rsidR="00000000" w:rsidRPr="00000000">
        <w:rPr>
          <w:color w:val="0000ff"/>
          <w:rtl w:val="0"/>
        </w:rPr>
        <w:t xml:space="preserve">[13]</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color w:val="0000ff"/>
        </w:rPr>
      </w:pPr>
      <w:r w:rsidDel="00000000" w:rsidR="00000000" w:rsidRPr="00000000">
        <w:rPr>
          <w:rtl w:val="0"/>
        </w:rPr>
        <w:t xml:space="preserve">Fan Yang, Jiacen Xu, Chunlin Xiong, Zhou Li, Kehuan Zhang. “PROGRAPHER: An Anomaly Detection System Based on Provenance Graph Embedding.” Usenix, 2023.</w:t>
      </w:r>
      <w:r w:rsidDel="00000000" w:rsidR="00000000" w:rsidRPr="00000000">
        <w:rPr>
          <w:color w:val="0000ff"/>
          <w:rtl w:val="0"/>
        </w:rPr>
        <w:t xml:space="preserve">[14]</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color w:val="1155cc"/>
        </w:rPr>
      </w:pPr>
      <w:r w:rsidDel="00000000" w:rsidR="00000000" w:rsidRPr="00000000">
        <w:rPr>
          <w:rtl w:val="0"/>
        </w:rPr>
        <w:t xml:space="preserve">F., Roth, and Patzke T. “Sigma: generic signature format for SIEM systems.” GitHub, 2019, https://github.com/SigmaHQ/sigma/tree/master. Accessed 27 July 2023. </w:t>
      </w:r>
      <w:r w:rsidDel="00000000" w:rsidR="00000000" w:rsidRPr="00000000">
        <w:rPr>
          <w:color w:val="1155cc"/>
          <w:rtl w:val="0"/>
        </w:rPr>
        <w:t xml:space="preserve">[15]</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color w:val="0000ff"/>
        </w:rPr>
      </w:pPr>
      <w:r w:rsidDel="00000000" w:rsidR="00000000" w:rsidRPr="00000000">
        <w:rPr>
          <w:rtl w:val="0"/>
        </w:rPr>
        <w:t xml:space="preserve">MITRE Corporation. (2022). CALDERA: A Scalable, Automated Adversary Emulation Platform (Version 4.1.0) [Computer software]. </w:t>
      </w:r>
      <w:hyperlink r:id="rId41">
        <w:r w:rsidDel="00000000" w:rsidR="00000000" w:rsidRPr="00000000">
          <w:rPr>
            <w:color w:val="1155cc"/>
            <w:u w:val="single"/>
            <w:rtl w:val="0"/>
          </w:rPr>
          <w:t xml:space="preserve">https://github.com/mitre/caldera</w:t>
        </w:r>
      </w:hyperlink>
      <w:r w:rsidDel="00000000" w:rsidR="00000000" w:rsidRPr="00000000">
        <w:rPr>
          <w:rtl w:val="0"/>
        </w:rPr>
        <w:t xml:space="preserve"> </w:t>
      </w:r>
      <w:r w:rsidDel="00000000" w:rsidR="00000000" w:rsidRPr="00000000">
        <w:rPr>
          <w:color w:val="0000ff"/>
          <w:rtl w:val="0"/>
        </w:rPr>
        <w:t xml:space="preserve">[16]</w:t>
      </w:r>
    </w:p>
    <w:p w:rsidR="00000000" w:rsidDel="00000000" w:rsidP="00000000" w:rsidRDefault="00000000" w:rsidRPr="00000000" w14:paraId="0000025D">
      <w:pPr>
        <w:rPr>
          <w:color w:val="0000ff"/>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MITRE Corporation. (2022). CALDERA: Basic Usage — Caldera  Documentation. caldera.readthedocs.io/en/stable/Basic-Usage.html. Accessed 1 Aug. 2023.</w:t>
      </w:r>
      <w:r w:rsidDel="00000000" w:rsidR="00000000" w:rsidRPr="00000000">
        <w:rPr>
          <w:color w:val="1155cc"/>
          <w:rtl w:val="0"/>
        </w:rPr>
        <w:t xml:space="preserve">[17]</w:t>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Markruss. “Process Monitor - Sysinternals.” Microsoft Learn, 9 Mar. 2023, learn.microsoft.com/en-us/sysinternals/downloads/procmon. </w:t>
      </w:r>
      <w:r w:rsidDel="00000000" w:rsidR="00000000" w:rsidRPr="00000000">
        <w:rPr>
          <w:color w:val="0000ff"/>
          <w:rtl w:val="0"/>
        </w:rPr>
        <w:t xml:space="preserve">[18]</w:t>
      </w: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sdt>
        <w:sdtPr>
          <w:tag w:val="goog_rdk_483"/>
        </w:sdtPr>
        <w:sdtContent>
          <w:r w:rsidDel="00000000" w:rsidR="00000000" w:rsidRPr="00000000">
            <w:rPr>
              <w:rFonts w:ascii="Arial Unicode MS" w:cs="Arial Unicode MS" w:eastAsia="Arial Unicode MS" w:hAnsi="Arial Unicode MS"/>
              <w:rtl w:val="0"/>
            </w:rPr>
            <w:t xml:space="preserve">Caldera 攻擊報告（還在找官方檔案，之後確定沒有會補上截圖）</w:t>
          </w:r>
        </w:sdtContent>
      </w:sdt>
      <w:r w:rsidDel="00000000" w:rsidR="00000000" w:rsidRPr="00000000">
        <w:rPr>
          <w:color w:val="0000ff"/>
          <w:rtl w:val="0"/>
        </w:rPr>
        <w:t xml:space="preserve">[19]</w:t>
      </w: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Wikipedia contributors. “Google Knowledge Graph.” Wikipedia, July 2023, en.wikipedia.org/wiki/Google_Knowledge_Graph. </w:t>
      </w:r>
      <w:r w:rsidDel="00000000" w:rsidR="00000000" w:rsidRPr="00000000">
        <w:rPr>
          <w:color w:val="0000ff"/>
          <w:rtl w:val="0"/>
        </w:rPr>
        <w:t xml:space="preserve">[20]</w:t>
      </w: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Sören Auer, Christian Bizer, Georgi Kobilarov, Jens Lehmann, Richard Cyganiak, and Zachary Ives. 2007. DBpedia: a nucleus for a web of open data. In Proceedings of the 6th international The semantic web and 2nd Asian conference on Asian semantic web conference (ISWC'07/ASWC'07). Springer-Verlag, Berlin, Heidelberg, 722–735. </w:t>
      </w:r>
      <w:r w:rsidDel="00000000" w:rsidR="00000000" w:rsidRPr="00000000">
        <w:rPr>
          <w:color w:val="0000ff"/>
          <w:rtl w:val="0"/>
        </w:rPr>
        <w:t xml:space="preserve">[21]</w:t>
      </w: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Cuckoo Sandbox - Automated Malware Analysis. 19 June 2019, cuckoosandbox.org. </w:t>
      </w:r>
      <w:r w:rsidDel="00000000" w:rsidR="00000000" w:rsidRPr="00000000">
        <w:rPr>
          <w:color w:val="0000ff"/>
          <w:rtl w:val="0"/>
        </w:rPr>
        <w:t xml:space="preserve">[22]</w:t>
      </w: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sdt>
        <w:sdtPr>
          <w:tag w:val="goog_rdk_484"/>
        </w:sdtPr>
        <w:sdtContent>
          <w:r w:rsidDel="00000000" w:rsidR="00000000" w:rsidRPr="00000000">
            <w:rPr>
              <w:rFonts w:ascii="Arial Unicode MS" w:cs="Arial Unicode MS" w:eastAsia="Arial Unicode MS" w:hAnsi="Arial Unicode MS"/>
              <w:rtl w:val="0"/>
            </w:rPr>
            <w:t xml:space="preserve">Cuckoo Sandbox 惡意程式分析報告（還在找官方檔案，之後確定沒有會補上截圖）</w:t>
          </w:r>
        </w:sdtContent>
      </w:sdt>
      <w:r w:rsidDel="00000000" w:rsidR="00000000" w:rsidRPr="00000000">
        <w:rPr>
          <w:color w:val="0000ff"/>
          <w:rtl w:val="0"/>
        </w:rPr>
        <w:t xml:space="preserve"> [23]</w:t>
      </w: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Welcome to Faker’s Documentation! — Faker 18.13.0 Documentation. faker.readthedocs.io/en/master.</w:t>
      </w:r>
      <w:r w:rsidDel="00000000" w:rsidR="00000000" w:rsidRPr="00000000">
        <w:rPr>
          <w:color w:val="0000ff"/>
          <w:rtl w:val="0"/>
        </w:rPr>
        <w:t xml:space="preserve"> [24]</w:t>
      </w: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A. Bordes, N. Usunier, A. Garcia-Duran, J. Weston, and O. Yakhnenko,</w:t>
      </w:r>
    </w:p>
    <w:p w:rsidR="00000000" w:rsidDel="00000000" w:rsidP="00000000" w:rsidRDefault="00000000" w:rsidRPr="00000000" w14:paraId="0000026F">
      <w:pPr>
        <w:rPr/>
      </w:pPr>
      <w:r w:rsidDel="00000000" w:rsidR="00000000" w:rsidRPr="00000000">
        <w:rPr>
          <w:rtl w:val="0"/>
        </w:rPr>
        <w:t xml:space="preserve">“Translating embeddings for modeling multi-relational data,” in NIPS, 2013, pp. 2787–2795. </w:t>
      </w:r>
      <w:r w:rsidDel="00000000" w:rsidR="00000000" w:rsidRPr="00000000">
        <w:rPr>
          <w:color w:val="0000ff"/>
          <w:rtl w:val="0"/>
        </w:rPr>
        <w:t xml:space="preserve">[25]</w:t>
      </w: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Z. Wang, J. Zhang, J. Feng, and Z. Chen, “Knowledge graph embedding by translating on hyperplanes,” in AAAI, 2014, pp. 1112–1119</w:t>
      </w:r>
      <w:r w:rsidDel="00000000" w:rsidR="00000000" w:rsidRPr="00000000">
        <w:rPr>
          <w:color w:val="0000ff"/>
          <w:rtl w:val="0"/>
        </w:rPr>
        <w:t xml:space="preserve">.[26]</w:t>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Y. Lin, Z. Liu, M. Sun, Y. Liu, and X. Zhu, “Learning entity and relation embeddings for knowledge graph completion,” in AAAI, 2015, pp. 2181–2187.</w:t>
      </w:r>
      <w:r w:rsidDel="00000000" w:rsidR="00000000" w:rsidRPr="00000000">
        <w:rPr>
          <w:color w:val="0000ff"/>
          <w:rtl w:val="0"/>
        </w:rPr>
        <w:t xml:space="preserve">[27]</w:t>
      </w: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color w:val="0000ff"/>
        </w:rPr>
      </w:pPr>
      <w:r w:rsidDel="00000000" w:rsidR="00000000" w:rsidRPr="00000000">
        <w:rPr>
          <w:rtl w:val="0"/>
        </w:rPr>
        <w:t xml:space="preserve">Ehsan Aghaei, Xi Niu, Waseem Shadid, &amp; Ehab Al-Shaer. (2022). SecureBERT: A Domain-Specific Language Model for Cybersecurity. </w:t>
      </w:r>
      <w:r w:rsidDel="00000000" w:rsidR="00000000" w:rsidRPr="00000000">
        <w:rPr>
          <w:color w:val="0000ff"/>
          <w:rtl w:val="0"/>
        </w:rPr>
        <w:t xml:space="preserve">[28]</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Devlin, J., Chang, M.W., Lee, K., Toutanova, K.: Bert: Pre-training of deep bidirectional transformers for language understanding. arXiv preprint arXiv:1810.04805</w:t>
      </w:r>
    </w:p>
    <w:p w:rsidR="00000000" w:rsidDel="00000000" w:rsidP="00000000" w:rsidRDefault="00000000" w:rsidRPr="00000000" w14:paraId="00000279">
      <w:pPr>
        <w:rPr>
          <w:color w:val="0000ff"/>
        </w:rPr>
      </w:pPr>
      <w:r w:rsidDel="00000000" w:rsidR="00000000" w:rsidRPr="00000000">
        <w:rPr>
          <w:rtl w:val="0"/>
        </w:rPr>
        <w:t xml:space="preserve">(2018) </w:t>
      </w:r>
      <w:r w:rsidDel="00000000" w:rsidR="00000000" w:rsidRPr="00000000">
        <w:rPr>
          <w:color w:val="0000ff"/>
          <w:rtl w:val="0"/>
        </w:rPr>
        <w:t xml:space="preserve">[29]</w:t>
      </w:r>
    </w:p>
    <w:p w:rsidR="00000000" w:rsidDel="00000000" w:rsidP="00000000" w:rsidRDefault="00000000" w:rsidRPr="00000000" w14:paraId="0000027A">
      <w:pPr>
        <w:rPr/>
      </w:pPr>
      <w:r w:rsidDel="00000000" w:rsidR="00000000" w:rsidRPr="00000000">
        <w:rPr>
          <w:rtl w:val="0"/>
        </w:rPr>
      </w:r>
    </w:p>
    <w:sectPr>
      <w:headerReference r:id="rId42" w:type="default"/>
      <w:footerReference r:id="rId43"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uni Cheng" w:id="0" w:date="2023-08-01T14:47:23Z">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488"/>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citation 的格式之後會改成用 BibTeX 寫。</w:t>
          </w:r>
        </w:sdtContent>
      </w:sdt>
    </w:p>
  </w:comment>
  <w:comment w:author="Euni Cheng" w:id="1" w:date="2023-08-01T01:07:43Z">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489"/>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之前的論點一直都是DL偵測方法「優於」Sigma Rule，但在我思考許久後發現不是這樣的。</w:t>
          </w:r>
        </w:sdtContent>
      </w:sdt>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490"/>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我們的 DL 偵測方法其實沒那麼好，Sigma Rule 也沒那麼爛。</w:t>
          </w:r>
        </w:sdtContent>
      </w:sdt>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491"/>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1. 因為我們是採用監督式學習的訓練方式，模型能學到的就是資料集出現過的那些攻擊模式，也就是 78 個 Technique，這個數量並不算多，相比之下，Sigma Rule 可以提供 236 個 Technique 的偵測規則，且在我們的資料集也可以達到 53% 的準確率（167 個 Attack Pattern 它可以偵測出 89 個）。</w:t>
          </w:r>
        </w:sdtContent>
      </w:sdt>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492"/>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2. 因為我們的訓練資料集跟測試資料集都是自己生成的，這樣實驗出來的結果好也沒什麼說服力。</w:t>
          </w:r>
        </w:sdtContent>
      </w:sdt>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493"/>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因此，我認為實驗目標與其說是要去訓練 DL 模型打敗 Sigma Rule，不如說是，實作這兩種方式以達到有效偵測 Technique 這個目的。</w:t>
          </w:r>
        </w:sdtContent>
      </w:sdt>
    </w:p>
  </w:comment>
  <w:comment w:author="Euni Cheng" w:id="2" w:date="2023-07-31T11:56:11Z">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494"/>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因為現在模型的目標只是希望讓機器可以學習既有的攻擊模式，也就是攻擊資料提供給他的模式，並不奢望它能做到偵測出資料以外的攻擊模式。</w:t>
          </w:r>
        </w:sdtContent>
      </w:sdt>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495"/>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因此這樣置換 IOC 或是直接複製的方式就只是在增加資料筆數，並沒有要改變其攻擊行為的意圖。</w:t>
          </w:r>
        </w:sdtContent>
      </w:sdt>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86" w15:done="0"/>
  <w15:commentEx w15:paraId="0000028E" w15:done="0"/>
  <w15:commentEx w15:paraId="0000029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Microsoft JhengHei"/>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B">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27D">
      <w:pPr>
        <w:spacing w:line="240" w:lineRule="auto"/>
        <w:rPr>
          <w:sz w:val="20"/>
          <w:szCs w:val="20"/>
        </w:rPr>
      </w:pPr>
      <w:r w:rsidDel="00000000" w:rsidR="00000000" w:rsidRPr="00000000">
        <w:rPr>
          <w:rStyle w:val="FootnoteReference"/>
          <w:vertAlign w:val="superscript"/>
        </w:rPr>
        <w:footnoteRef/>
      </w:r>
      <w:sdt>
        <w:sdtPr>
          <w:tag w:val="goog_rdk_485"/>
        </w:sdtPr>
        <w:sdtContent>
          <w:r w:rsidDel="00000000" w:rsidR="00000000" w:rsidRPr="00000000">
            <w:rPr>
              <w:rFonts w:ascii="Arial Unicode MS" w:cs="Arial Unicode MS" w:eastAsia="Arial Unicode MS" w:hAnsi="Arial Unicode MS"/>
              <w:sz w:val="20"/>
              <w:szCs w:val="20"/>
              <w:rtl w:val="0"/>
            </w:rPr>
            <w:t xml:space="preserve"> 已知三元組是指在知識圖譜中已經存在的事實，也就是可以確定是正確的三元組。而負例三元組（Corrupted Triplets）是在已知的三元組之外隨機生成的，這些負例三元組是不符合知識圖譜的事實的，也就是錯誤的三元組。</w:t>
          </w:r>
        </w:sdtContent>
      </w:sdt>
    </w:p>
  </w:footnote>
  <w:footnote w:id="2">
    <w:p w:rsidR="00000000" w:rsidDel="00000000" w:rsidP="00000000" w:rsidRDefault="00000000" w:rsidRPr="00000000" w14:paraId="0000027E">
      <w:pPr>
        <w:spacing w:line="240" w:lineRule="auto"/>
        <w:rPr>
          <w:sz w:val="20"/>
          <w:szCs w:val="20"/>
        </w:rPr>
      </w:pPr>
      <w:r w:rsidDel="00000000" w:rsidR="00000000" w:rsidRPr="00000000">
        <w:rPr>
          <w:rStyle w:val="FootnoteReference"/>
          <w:vertAlign w:val="superscript"/>
        </w:rPr>
        <w:footnoteRef/>
      </w:r>
      <w:sdt>
        <w:sdtPr>
          <w:tag w:val="goog_rdk_486"/>
        </w:sdtPr>
        <w:sdtContent>
          <w:r w:rsidDel="00000000" w:rsidR="00000000" w:rsidRPr="00000000">
            <w:rPr>
              <w:rFonts w:ascii="Arial Unicode MS" w:cs="Arial Unicode MS" w:eastAsia="Arial Unicode MS" w:hAnsi="Arial Unicode MS"/>
              <w:sz w:val="20"/>
              <w:szCs w:val="20"/>
              <w:rtl w:val="0"/>
            </w:rPr>
            <w:t xml:space="preserve"> 多義性 (Ambiguity)：指一個實體或關係擁有多個不同的含義或解釋。細節請見原始論文。</w:t>
          </w:r>
        </w:sdtContent>
      </w:sdt>
    </w:p>
  </w:footnote>
  <w:footnote w:id="3">
    <w:p w:rsidR="00000000" w:rsidDel="00000000" w:rsidP="00000000" w:rsidRDefault="00000000" w:rsidRPr="00000000" w14:paraId="0000027F">
      <w:pPr>
        <w:spacing w:line="240" w:lineRule="auto"/>
        <w:rPr>
          <w:sz w:val="20"/>
          <w:szCs w:val="20"/>
        </w:rPr>
      </w:pPr>
      <w:r w:rsidDel="00000000" w:rsidR="00000000" w:rsidRPr="00000000">
        <w:rPr>
          <w:rStyle w:val="FootnoteReference"/>
          <w:vertAlign w:val="superscript"/>
        </w:rPr>
        <w:footnoteRef/>
      </w:r>
      <w:sdt>
        <w:sdtPr>
          <w:tag w:val="goog_rdk_487"/>
        </w:sdtPr>
        <w:sdtContent>
          <w:r w:rsidDel="00000000" w:rsidR="00000000" w:rsidRPr="00000000">
            <w:rPr>
              <w:rFonts w:ascii="Arial Unicode MS" w:cs="Arial Unicode MS" w:eastAsia="Arial Unicode MS" w:hAnsi="Arial Unicode MS"/>
              <w:sz w:val="20"/>
              <w:szCs w:val="20"/>
              <w:rtl w:val="0"/>
            </w:rPr>
            <w:t xml:space="preserve"> 多重關係 (Multiple Relations)：指一個實體和另一個實體之間存在多個不同的關係。細節請見原始論文。</w:t>
          </w:r>
        </w:sdtContent>
      </w:sdt>
    </w:p>
  </w:footnote>
  <w:footnote w:id="0">
    <w:p w:rsidR="00000000" w:rsidDel="00000000" w:rsidP="00000000" w:rsidRDefault="00000000" w:rsidRPr="00000000" w14:paraId="0000028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Only downloaded rules that is under these 5 folders:  </w:t>
      </w:r>
    </w:p>
    <w:p w:rsidR="00000000" w:rsidDel="00000000" w:rsidP="00000000" w:rsidRDefault="00000000" w:rsidRPr="00000000" w14:paraId="00000281">
      <w:pPr>
        <w:numPr>
          <w:ilvl w:val="0"/>
          <w:numId w:val="13"/>
        </w:numPr>
        <w:spacing w:line="240" w:lineRule="auto"/>
        <w:ind w:left="720" w:hanging="360"/>
        <w:rPr>
          <w:sz w:val="20"/>
          <w:szCs w:val="20"/>
        </w:rPr>
      </w:pPr>
      <w:r w:rsidDel="00000000" w:rsidR="00000000" w:rsidRPr="00000000">
        <w:rPr>
          <w:sz w:val="20"/>
          <w:szCs w:val="20"/>
          <w:rtl w:val="0"/>
        </w:rPr>
        <w:t xml:space="preserve">rules/windows/file</w:t>
      </w:r>
    </w:p>
    <w:p w:rsidR="00000000" w:rsidDel="00000000" w:rsidP="00000000" w:rsidRDefault="00000000" w:rsidRPr="00000000" w14:paraId="00000282">
      <w:pPr>
        <w:numPr>
          <w:ilvl w:val="0"/>
          <w:numId w:val="13"/>
        </w:numPr>
        <w:spacing w:line="240" w:lineRule="auto"/>
        <w:ind w:left="720" w:hanging="360"/>
        <w:rPr>
          <w:sz w:val="20"/>
          <w:szCs w:val="20"/>
          <w:u w:val="none"/>
        </w:rPr>
      </w:pPr>
      <w:r w:rsidDel="00000000" w:rsidR="00000000" w:rsidRPr="00000000">
        <w:rPr>
          <w:sz w:val="20"/>
          <w:szCs w:val="20"/>
          <w:rtl w:val="0"/>
        </w:rPr>
        <w:t xml:space="preserve">rules/windows/registry</w:t>
      </w:r>
    </w:p>
    <w:p w:rsidR="00000000" w:rsidDel="00000000" w:rsidP="00000000" w:rsidRDefault="00000000" w:rsidRPr="00000000" w14:paraId="00000283">
      <w:pPr>
        <w:numPr>
          <w:ilvl w:val="0"/>
          <w:numId w:val="13"/>
        </w:numPr>
        <w:spacing w:line="240" w:lineRule="auto"/>
        <w:ind w:left="720" w:hanging="360"/>
        <w:rPr>
          <w:sz w:val="20"/>
          <w:szCs w:val="20"/>
          <w:u w:val="none"/>
        </w:rPr>
      </w:pPr>
      <w:r w:rsidDel="00000000" w:rsidR="00000000" w:rsidRPr="00000000">
        <w:rPr>
          <w:sz w:val="20"/>
          <w:szCs w:val="20"/>
          <w:rtl w:val="0"/>
        </w:rPr>
        <w:t xml:space="preserve">rules/windows/network_connection</w:t>
      </w:r>
    </w:p>
    <w:p w:rsidR="00000000" w:rsidDel="00000000" w:rsidP="00000000" w:rsidRDefault="00000000" w:rsidRPr="00000000" w14:paraId="00000284">
      <w:pPr>
        <w:numPr>
          <w:ilvl w:val="0"/>
          <w:numId w:val="13"/>
        </w:numPr>
        <w:spacing w:line="240" w:lineRule="auto"/>
        <w:ind w:left="720" w:hanging="360"/>
        <w:rPr>
          <w:sz w:val="20"/>
          <w:szCs w:val="20"/>
          <w:u w:val="none"/>
        </w:rPr>
      </w:pPr>
      <w:r w:rsidDel="00000000" w:rsidR="00000000" w:rsidRPr="00000000">
        <w:rPr>
          <w:sz w:val="20"/>
          <w:szCs w:val="20"/>
          <w:rtl w:val="0"/>
        </w:rPr>
        <w:t xml:space="preserve">rules/windows/process_access</w:t>
      </w:r>
    </w:p>
    <w:p w:rsidR="00000000" w:rsidDel="00000000" w:rsidP="00000000" w:rsidRDefault="00000000" w:rsidRPr="00000000" w14:paraId="00000285">
      <w:pPr>
        <w:numPr>
          <w:ilvl w:val="0"/>
          <w:numId w:val="13"/>
        </w:numPr>
        <w:spacing w:line="240" w:lineRule="auto"/>
        <w:ind w:left="720" w:hanging="360"/>
        <w:rPr>
          <w:sz w:val="20"/>
          <w:szCs w:val="20"/>
          <w:u w:val="none"/>
        </w:rPr>
      </w:pPr>
      <w:r w:rsidDel="00000000" w:rsidR="00000000" w:rsidRPr="00000000">
        <w:rPr>
          <w:sz w:val="20"/>
          <w:szCs w:val="20"/>
          <w:rtl w:val="0"/>
        </w:rPr>
        <w:t xml:space="preserve">rules/windows/process_creation</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a" w:default="1">
    <w:name w:val="Normal"/>
  </w:style>
  <w:style w:type="paragraph" w:styleId="1">
    <w:name w:val="heading 1"/>
    <w:basedOn w:val="a"/>
    <w:next w:val="a"/>
    <w:pPr>
      <w:keepNext w:val="1"/>
      <w:keepLines w:val="1"/>
      <w:spacing w:after="120" w:before="400"/>
      <w:outlineLvl w:val="0"/>
    </w:pPr>
    <w:rPr>
      <w:sz w:val="40"/>
      <w:szCs w:val="40"/>
    </w:rPr>
  </w:style>
  <w:style w:type="paragraph" w:styleId="2">
    <w:name w:val="heading 2"/>
    <w:basedOn w:val="a"/>
    <w:next w:val="a"/>
    <w:pPr>
      <w:keepNext w:val="1"/>
      <w:keepLines w:val="1"/>
      <w:spacing w:after="120" w:before="360"/>
      <w:outlineLvl w:val="1"/>
    </w:pPr>
    <w:rPr>
      <w:sz w:val="32"/>
      <w:szCs w:val="32"/>
    </w:rPr>
  </w:style>
  <w:style w:type="paragraph" w:styleId="3">
    <w:name w:val="heading 3"/>
    <w:basedOn w:val="a"/>
    <w:next w:val="a"/>
    <w:pPr>
      <w:keepNext w:val="1"/>
      <w:keepLines w:val="1"/>
      <w:spacing w:after="80" w:before="320"/>
      <w:outlineLvl w:val="2"/>
    </w:pPr>
    <w:rPr>
      <w:color w:val="434343"/>
      <w:sz w:val="28"/>
      <w:szCs w:val="28"/>
    </w:rPr>
  </w:style>
  <w:style w:type="paragraph" w:styleId="4">
    <w:name w:val="heading 4"/>
    <w:basedOn w:val="a"/>
    <w:next w:val="a"/>
    <w:pPr>
      <w:keepNext w:val="1"/>
      <w:keepLines w:val="1"/>
      <w:spacing w:after="80" w:before="280"/>
      <w:outlineLvl w:val="3"/>
    </w:pPr>
    <w:rPr>
      <w:color w:val="666666"/>
      <w:sz w:val="24"/>
      <w:szCs w:val="24"/>
    </w:rPr>
  </w:style>
  <w:style w:type="paragraph" w:styleId="5">
    <w:name w:val="heading 5"/>
    <w:basedOn w:val="a"/>
    <w:next w:val="a"/>
    <w:pPr>
      <w:keepNext w:val="1"/>
      <w:keepLines w:val="1"/>
      <w:spacing w:after="80" w:before="240"/>
      <w:outlineLvl w:val="4"/>
    </w:pPr>
    <w:rPr>
      <w:color w:val="666666"/>
    </w:rPr>
  </w:style>
  <w:style w:type="paragraph" w:styleId="6">
    <w:name w:val="heading 6"/>
    <w:basedOn w:val="a"/>
    <w:next w:val="a"/>
    <w:pPr>
      <w:keepNext w:val="1"/>
      <w:keepLines w:val="1"/>
      <w:spacing w:after="80" w:before="240"/>
      <w:outlineLvl w:val="5"/>
    </w:pPr>
    <w:rPr>
      <w:i w:val="1"/>
      <w:color w:val="666666"/>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paragraph" w:styleId="a4">
    <w:name w:val="Subtitle"/>
    <w:basedOn w:val="a"/>
    <w:next w:val="a"/>
    <w:pPr>
      <w:keepNext w:val="1"/>
      <w:keepLines w:val="1"/>
      <w:spacing w:after="320"/>
    </w:pPr>
    <w:rPr>
      <w:color w:val="666666"/>
      <w:sz w:val="30"/>
      <w:szCs w:val="30"/>
    </w:rPr>
  </w:style>
  <w:style w:type="table" w:styleId="10" w:customStyle="1">
    <w:name w:val="10"/>
    <w:basedOn w:val="TableNormal1"/>
    <w:tblPr>
      <w:tblStyleRowBandSize w:val="1"/>
      <w:tblStyleColBandSize w:val="1"/>
      <w:tblCellMar>
        <w:top w:w="100.0" w:type="dxa"/>
        <w:left w:w="100.0" w:type="dxa"/>
        <w:bottom w:w="100.0" w:type="dxa"/>
        <w:right w:w="100.0" w:type="dxa"/>
      </w:tblCellMar>
    </w:tblPr>
  </w:style>
  <w:style w:type="table" w:styleId="9" w:customStyle="1">
    <w:name w:val="9"/>
    <w:basedOn w:val="TableNormal1"/>
    <w:tblPr>
      <w:tblStyleRowBandSize w:val="1"/>
      <w:tblStyleColBandSize w:val="1"/>
      <w:tblCellMar>
        <w:top w:w="100.0" w:type="dxa"/>
        <w:left w:w="100.0" w:type="dxa"/>
        <w:bottom w:w="100.0" w:type="dxa"/>
        <w:right w:w="100.0" w:type="dxa"/>
      </w:tblCellMar>
    </w:tblPr>
  </w:style>
  <w:style w:type="table" w:styleId="8" w:customStyle="1">
    <w:name w:val="8"/>
    <w:basedOn w:val="TableNormal1"/>
    <w:tblPr>
      <w:tblStyleRowBandSize w:val="1"/>
      <w:tblStyleColBandSize w:val="1"/>
      <w:tblCellMar>
        <w:top w:w="100.0" w:type="dxa"/>
        <w:left w:w="100.0" w:type="dxa"/>
        <w:bottom w:w="100.0" w:type="dxa"/>
        <w:right w:w="100.0" w:type="dxa"/>
      </w:tblCellMar>
    </w:tblPr>
  </w:style>
  <w:style w:type="table" w:styleId="7" w:customStyle="1">
    <w:name w:val="7"/>
    <w:basedOn w:val="TableNormal1"/>
    <w:tblPr>
      <w:tblStyleRowBandSize w:val="1"/>
      <w:tblStyleColBandSize w:val="1"/>
      <w:tblCellMar>
        <w:top w:w="100.0" w:type="dxa"/>
        <w:left w:w="100.0" w:type="dxa"/>
        <w:bottom w:w="100.0" w:type="dxa"/>
        <w:right w:w="100.0" w:type="dxa"/>
      </w:tblCellMar>
    </w:tblPr>
  </w:style>
  <w:style w:type="table" w:styleId="60" w:customStyle="1">
    <w:name w:val="6"/>
    <w:basedOn w:val="TableNormal1"/>
    <w:tblPr>
      <w:tblStyleRowBandSize w:val="1"/>
      <w:tblStyleColBandSize w:val="1"/>
      <w:tblCellMar>
        <w:top w:w="100.0" w:type="dxa"/>
        <w:left w:w="100.0" w:type="dxa"/>
        <w:bottom w:w="100.0" w:type="dxa"/>
        <w:right w:w="100.0" w:type="dxa"/>
      </w:tblCellMar>
    </w:tblPr>
  </w:style>
  <w:style w:type="table" w:styleId="50" w:customStyle="1">
    <w:name w:val="5"/>
    <w:basedOn w:val="TableNormal1"/>
    <w:tblPr>
      <w:tblStyleRowBandSize w:val="1"/>
      <w:tblStyleColBandSize w:val="1"/>
      <w:tblCellMar>
        <w:top w:w="100.0" w:type="dxa"/>
        <w:left w:w="100.0" w:type="dxa"/>
        <w:bottom w:w="100.0" w:type="dxa"/>
        <w:right w:w="100.0" w:type="dxa"/>
      </w:tblCellMar>
    </w:tblPr>
  </w:style>
  <w:style w:type="table" w:styleId="40" w:customStyle="1">
    <w:name w:val="4"/>
    <w:basedOn w:val="TableNormal1"/>
    <w:tblPr>
      <w:tblStyleRowBandSize w:val="1"/>
      <w:tblStyleColBandSize w:val="1"/>
      <w:tblCellMar>
        <w:top w:w="100.0" w:type="dxa"/>
        <w:left w:w="100.0" w:type="dxa"/>
        <w:bottom w:w="100.0" w:type="dxa"/>
        <w:right w:w="100.0" w:type="dxa"/>
      </w:tblCellMar>
    </w:tblPr>
  </w:style>
  <w:style w:type="table" w:styleId="30" w:customStyle="1">
    <w:name w:val="3"/>
    <w:basedOn w:val="TableNormal1"/>
    <w:tblPr>
      <w:tblStyleRowBandSize w:val="1"/>
      <w:tblStyleColBandSize w:val="1"/>
      <w:tblCellMar>
        <w:top w:w="100.0" w:type="dxa"/>
        <w:left w:w="100.0" w:type="dxa"/>
        <w:bottom w:w="100.0" w:type="dxa"/>
        <w:right w:w="100.0" w:type="dxa"/>
      </w:tblCellMar>
    </w:tblPr>
  </w:style>
  <w:style w:type="table" w:styleId="20" w:customStyle="1">
    <w:name w:val="2"/>
    <w:basedOn w:val="TableNormal1"/>
    <w:tblPr>
      <w:tblStyleRowBandSize w:val="1"/>
      <w:tblStyleColBandSize w:val="1"/>
      <w:tblCellMar>
        <w:top w:w="100.0" w:type="dxa"/>
        <w:left w:w="100.0" w:type="dxa"/>
        <w:bottom w:w="100.0" w:type="dxa"/>
        <w:right w:w="100.0" w:type="dxa"/>
      </w:tblCellMar>
    </w:tblPr>
  </w:style>
  <w:style w:type="table" w:styleId="11" w:customStyle="1">
    <w:name w:val="1"/>
    <w:basedOn w:val="TableNormal1"/>
    <w:tblPr>
      <w:tblStyleRowBandSize w:val="1"/>
      <w:tblStyleColBandSize w:val="1"/>
      <w:tblCellMar>
        <w:top w:w="100.0" w:type="dxa"/>
        <w:left w:w="100.0" w:type="dxa"/>
        <w:bottom w:w="100.0" w:type="dxa"/>
        <w:right w:w="100.0" w:type="dxa"/>
      </w:tblCellMar>
    </w:tblPr>
  </w:style>
  <w:style w:type="paragraph" w:styleId="a5">
    <w:name w:val="annotation text"/>
    <w:basedOn w:val="a"/>
    <w:link w:val="a6"/>
    <w:uiPriority w:val="99"/>
    <w:semiHidden w:val="1"/>
    <w:unhideWhenUsed w:val="1"/>
  </w:style>
  <w:style w:type="character" w:styleId="a6" w:customStyle="1">
    <w:name w:val="註解文字 字元"/>
    <w:basedOn w:val="a0"/>
    <w:link w:val="a5"/>
    <w:uiPriority w:val="99"/>
    <w:semiHidden w:val="1"/>
  </w:style>
  <w:style w:type="character" w:styleId="a7">
    <w:name w:val="annotation reference"/>
    <w:basedOn w:val="a0"/>
    <w:uiPriority w:val="99"/>
    <w:semiHidden w:val="1"/>
    <w:unhideWhenUsed w:val="1"/>
    <w:rPr>
      <w:sz w:val="18"/>
      <w:szCs w:val="18"/>
    </w:rPr>
  </w:style>
  <w:style w:type="paragraph" w:styleId="a8">
    <w:name w:val="Balloon Text"/>
    <w:basedOn w:val="a"/>
    <w:link w:val="a9"/>
    <w:uiPriority w:val="99"/>
    <w:semiHidden w:val="1"/>
    <w:unhideWhenUsed w:val="1"/>
    <w:rsid w:val="00E000A5"/>
    <w:pPr>
      <w:spacing w:line="240" w:lineRule="auto"/>
    </w:pPr>
    <w:rPr>
      <w:rFonts w:asciiTheme="majorHAnsi" w:cstheme="majorBidi" w:eastAsiaTheme="majorEastAsia" w:hAnsiTheme="majorHAnsi"/>
      <w:sz w:val="18"/>
      <w:szCs w:val="18"/>
    </w:rPr>
  </w:style>
  <w:style w:type="character" w:styleId="a9" w:customStyle="1">
    <w:name w:val="註解方塊文字 字元"/>
    <w:basedOn w:val="a0"/>
    <w:link w:val="a8"/>
    <w:uiPriority w:val="99"/>
    <w:semiHidden w:val="1"/>
    <w:rsid w:val="00E000A5"/>
    <w:rPr>
      <w:rFonts w:asciiTheme="majorHAnsi" w:cstheme="majorBidi" w:eastAsiaTheme="majorEastAsia" w:hAnsiTheme="majorHAnsi"/>
      <w:sz w:val="18"/>
      <w:szCs w:val="18"/>
    </w:rPr>
  </w:style>
  <w:style w:type="paragraph" w:styleId="aa">
    <w:name w:val="header"/>
    <w:basedOn w:val="a"/>
    <w:link w:val="ab"/>
    <w:uiPriority w:val="99"/>
    <w:unhideWhenUsed w:val="1"/>
    <w:rsid w:val="006A55EB"/>
    <w:pPr>
      <w:tabs>
        <w:tab w:val="center" w:pos="4153"/>
        <w:tab w:val="right" w:pos="8306"/>
      </w:tabs>
      <w:snapToGrid w:val="0"/>
    </w:pPr>
    <w:rPr>
      <w:sz w:val="20"/>
      <w:szCs w:val="20"/>
    </w:rPr>
  </w:style>
  <w:style w:type="character" w:styleId="ab" w:customStyle="1">
    <w:name w:val="頁首 字元"/>
    <w:basedOn w:val="a0"/>
    <w:link w:val="aa"/>
    <w:uiPriority w:val="99"/>
    <w:rsid w:val="006A55EB"/>
    <w:rPr>
      <w:sz w:val="20"/>
      <w:szCs w:val="20"/>
    </w:rPr>
  </w:style>
  <w:style w:type="paragraph" w:styleId="ac">
    <w:name w:val="footer"/>
    <w:basedOn w:val="a"/>
    <w:link w:val="ad"/>
    <w:uiPriority w:val="99"/>
    <w:unhideWhenUsed w:val="1"/>
    <w:rsid w:val="006A55EB"/>
    <w:pPr>
      <w:tabs>
        <w:tab w:val="center" w:pos="4153"/>
        <w:tab w:val="right" w:pos="8306"/>
      </w:tabs>
      <w:snapToGrid w:val="0"/>
    </w:pPr>
    <w:rPr>
      <w:sz w:val="20"/>
      <w:szCs w:val="20"/>
    </w:rPr>
  </w:style>
  <w:style w:type="character" w:styleId="ad" w:customStyle="1">
    <w:name w:val="頁尾 字元"/>
    <w:basedOn w:val="a0"/>
    <w:link w:val="ac"/>
    <w:uiPriority w:val="99"/>
    <w:rsid w:val="006A55EB"/>
    <w:rPr>
      <w:sz w:val="20"/>
      <w:szCs w:val="20"/>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20" Type="http://schemas.openxmlformats.org/officeDocument/2006/relationships/image" Target="media/image14.png"/><Relationship Id="rId42" Type="http://schemas.openxmlformats.org/officeDocument/2006/relationships/header" Target="header1.xml"/><Relationship Id="rId41" Type="http://schemas.openxmlformats.org/officeDocument/2006/relationships/hyperlink" Target="https://github.com/mitre/caldera" TargetMode="External"/><Relationship Id="rId22" Type="http://schemas.openxmlformats.org/officeDocument/2006/relationships/image" Target="media/image13.png"/><Relationship Id="rId21" Type="http://schemas.openxmlformats.org/officeDocument/2006/relationships/image" Target="media/image4.png"/><Relationship Id="rId43" Type="http://schemas.openxmlformats.org/officeDocument/2006/relationships/footer" Target="footer1.xml"/><Relationship Id="rId24" Type="http://schemas.openxmlformats.org/officeDocument/2006/relationships/image" Target="media/image30.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26" Type="http://schemas.openxmlformats.org/officeDocument/2006/relationships/image" Target="media/image19.png"/><Relationship Id="rId25" Type="http://schemas.openxmlformats.org/officeDocument/2006/relationships/image" Target="media/image29.jpg"/><Relationship Id="rId28" Type="http://schemas.openxmlformats.org/officeDocument/2006/relationships/image" Target="media/image11.png"/><Relationship Id="rId27" Type="http://schemas.openxmlformats.org/officeDocument/2006/relationships/image" Target="media/image3.png"/><Relationship Id="rId5" Type="http://schemas.openxmlformats.org/officeDocument/2006/relationships/footnotes" Target="footnotes.xml"/><Relationship Id="rId6" Type="http://schemas.openxmlformats.org/officeDocument/2006/relationships/numbering" Target="numbering.xml"/><Relationship Id="rId29" Type="http://schemas.openxmlformats.org/officeDocument/2006/relationships/image" Target="media/image1.png"/><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image" Target="media/image5.png"/><Relationship Id="rId30" Type="http://schemas.openxmlformats.org/officeDocument/2006/relationships/image" Target="media/image8.png"/><Relationship Id="rId11" Type="http://schemas.openxmlformats.org/officeDocument/2006/relationships/image" Target="media/image31.png"/><Relationship Id="rId33" Type="http://schemas.openxmlformats.org/officeDocument/2006/relationships/image" Target="media/image15.png"/><Relationship Id="rId10" Type="http://schemas.openxmlformats.org/officeDocument/2006/relationships/image" Target="media/image16.png"/><Relationship Id="rId32" Type="http://schemas.openxmlformats.org/officeDocument/2006/relationships/image" Target="media/image17.png"/><Relationship Id="rId13" Type="http://schemas.openxmlformats.org/officeDocument/2006/relationships/image" Target="media/image6.png"/><Relationship Id="rId35" Type="http://schemas.openxmlformats.org/officeDocument/2006/relationships/image" Target="media/image10.png"/><Relationship Id="rId12" Type="http://schemas.openxmlformats.org/officeDocument/2006/relationships/image" Target="media/image23.png"/><Relationship Id="rId34" Type="http://schemas.openxmlformats.org/officeDocument/2006/relationships/image" Target="media/image12.png"/><Relationship Id="rId15" Type="http://schemas.openxmlformats.org/officeDocument/2006/relationships/image" Target="media/image2.png"/><Relationship Id="rId37" Type="http://schemas.openxmlformats.org/officeDocument/2006/relationships/image" Target="media/image25.png"/><Relationship Id="rId14" Type="http://schemas.openxmlformats.org/officeDocument/2006/relationships/image" Target="media/image9.png"/><Relationship Id="rId36" Type="http://schemas.openxmlformats.org/officeDocument/2006/relationships/image" Target="media/image26.png"/><Relationship Id="rId17" Type="http://schemas.openxmlformats.org/officeDocument/2006/relationships/image" Target="media/image27.png"/><Relationship Id="rId39" Type="http://schemas.openxmlformats.org/officeDocument/2006/relationships/image" Target="media/image24.png"/><Relationship Id="rId16" Type="http://schemas.openxmlformats.org/officeDocument/2006/relationships/image" Target="media/image22.png"/><Relationship Id="rId38" Type="http://schemas.openxmlformats.org/officeDocument/2006/relationships/image" Target="media/image18.png"/><Relationship Id="rId19" Type="http://schemas.openxmlformats.org/officeDocument/2006/relationships/image" Target="media/image28.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P+P/1UAawAzhoLgeemCM7NXoDw==">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2023-07-22T07:04:00Z</dcterms:created>
  <dc:creator>sunny</dc:creator>
</cp:coreProperties>
</file>